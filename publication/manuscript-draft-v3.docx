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A0CFA" w14:textId="77777777" w:rsidR="00C04362" w:rsidRPr="00182891" w:rsidRDefault="006E0172" w:rsidP="006E0172">
      <w:pPr>
        <w:pStyle w:val="Heading1"/>
        <w:spacing w:before="0"/>
        <w:rPr>
          <w:rFonts w:ascii="Times New Roman" w:hAnsi="Times New Roman" w:cs="Times New Roman"/>
          <w:b w:val="0"/>
          <w:bCs w:val="0"/>
          <w:color w:val="auto"/>
          <w:sz w:val="24"/>
          <w:szCs w:val="24"/>
          <w:u w:val="single"/>
        </w:rPr>
      </w:pPr>
      <w:bookmarkStart w:id="0" w:name="abstract"/>
      <w:bookmarkEnd w:id="0"/>
      <w:r w:rsidRPr="00182891">
        <w:rPr>
          <w:rFonts w:ascii="Times New Roman" w:hAnsi="Times New Roman" w:cs="Times New Roman"/>
          <w:b w:val="0"/>
          <w:bCs w:val="0"/>
          <w:color w:val="auto"/>
          <w:sz w:val="24"/>
          <w:szCs w:val="24"/>
          <w:u w:val="single"/>
        </w:rPr>
        <w:t>Abstract</w:t>
      </w:r>
    </w:p>
    <w:p w14:paraId="3D50A11F" w14:textId="77777777" w:rsidR="006E0172" w:rsidRDefault="006E0172" w:rsidP="00861038">
      <w:pPr>
        <w:pStyle w:val="FirstParagraph"/>
        <w:spacing w:before="0" w:after="0"/>
        <w:rPr>
          <w:rFonts w:ascii="Times New Roman" w:hAnsi="Times New Roman" w:cs="Times New Roman"/>
        </w:rPr>
      </w:pPr>
      <w:r w:rsidRPr="00BB1904">
        <w:rPr>
          <w:rFonts w:ascii="Times New Roman" w:hAnsi="Times New Roman" w:cs="Times New Roman"/>
        </w:rPr>
        <w:t xml:space="preserve">Here we describe high-density SNP discovery and genetic map construction for a </w:t>
      </w:r>
      <w:r w:rsidRPr="00182891">
        <w:rPr>
          <w:rFonts w:ascii="Times New Roman" w:hAnsi="Times New Roman" w:cs="Times New Roman"/>
        </w:rPr>
        <w:t xml:space="preserve">Brassica </w:t>
      </w:r>
      <w:proofErr w:type="gramStart"/>
      <w:r w:rsidRPr="00182891">
        <w:rPr>
          <w:rFonts w:ascii="Times New Roman" w:hAnsi="Times New Roman" w:cs="Times New Roman"/>
        </w:rPr>
        <w:t>rapa</w:t>
      </w:r>
      <w:proofErr w:type="gramEnd"/>
      <w:r w:rsidRPr="00BB1904">
        <w:rPr>
          <w:rFonts w:ascii="Times New Roman" w:hAnsi="Times New Roman" w:cs="Times New Roman"/>
        </w:rPr>
        <w:t xml:space="preserve"> recombinant inbred line population. We also use the genotype data from the population to detect and remedy putative genome mis-assemblies and to assign sc</w:t>
      </w:r>
      <w:r w:rsidRPr="00614F6C">
        <w:rPr>
          <w:rFonts w:ascii="Times New Roman" w:hAnsi="Times New Roman" w:cs="Times New Roman"/>
        </w:rPr>
        <w:t xml:space="preserve">affold sequences to their likely genomic locations. These improvements to the assembly represent 7.1-8.0% of the annotated </w:t>
      </w:r>
      <w:r w:rsidRPr="00182891">
        <w:rPr>
          <w:rFonts w:ascii="Times New Roman" w:hAnsi="Times New Roman" w:cs="Times New Roman"/>
        </w:rPr>
        <w:t xml:space="preserve">Brassica </w:t>
      </w:r>
      <w:proofErr w:type="gramStart"/>
      <w:r w:rsidRPr="00182891">
        <w:rPr>
          <w:rFonts w:ascii="Times New Roman" w:hAnsi="Times New Roman" w:cs="Times New Roman"/>
        </w:rPr>
        <w:t>rapa</w:t>
      </w:r>
      <w:proofErr w:type="gramEnd"/>
      <w:r w:rsidRPr="00BB1904">
        <w:rPr>
          <w:rFonts w:ascii="Times New Roman" w:hAnsi="Times New Roman" w:cs="Times New Roman"/>
        </w:rPr>
        <w:t xml:space="preserve"> genome. We demonstrate how this new resource is a significant improvement for QTL analysis over the current low-density</w:t>
      </w:r>
      <w:r w:rsidRPr="00614F6C">
        <w:rPr>
          <w:rFonts w:ascii="Times New Roman" w:hAnsi="Times New Roman" w:cs="Times New Roman"/>
        </w:rPr>
        <w:t xml:space="preserve"> genetic map</w:t>
      </w:r>
      <w:bookmarkStart w:id="1" w:name="introduction"/>
      <w:bookmarkEnd w:id="1"/>
    </w:p>
    <w:p w14:paraId="5941F4FB" w14:textId="77777777" w:rsidR="006E0172" w:rsidRPr="00182891" w:rsidRDefault="006E0172" w:rsidP="006E0172">
      <w:pPr>
        <w:pStyle w:val="FirstParagraph"/>
        <w:spacing w:before="0" w:after="0"/>
        <w:rPr>
          <w:rFonts w:ascii="Times New Roman" w:hAnsi="Times New Roman" w:cs="Times New Roman"/>
          <w:u w:val="single"/>
        </w:rPr>
      </w:pPr>
      <w:bookmarkStart w:id="2" w:name="_GoBack"/>
      <w:bookmarkEnd w:id="2"/>
    </w:p>
    <w:p w14:paraId="7902D2EA" w14:textId="77777777" w:rsidR="0079585B" w:rsidRDefault="006E0172" w:rsidP="0079585B">
      <w:pPr>
        <w:pStyle w:val="FirstParagraph"/>
        <w:spacing w:before="0" w:after="0"/>
        <w:rPr>
          <w:rFonts w:ascii="Times New Roman" w:hAnsi="Times New Roman" w:cs="Times New Roman"/>
          <w:u w:val="single"/>
        </w:rPr>
      </w:pPr>
      <w:r w:rsidRPr="00182891">
        <w:rPr>
          <w:rFonts w:ascii="Times New Roman" w:hAnsi="Times New Roman" w:cs="Times New Roman"/>
          <w:u w:val="single"/>
        </w:rPr>
        <w:t>Introduction</w:t>
      </w:r>
      <w:bookmarkStart w:id="3" w:name="quantitative-genetics-resources"/>
      <w:bookmarkStart w:id="4" w:name="original-marker-sets"/>
      <w:bookmarkStart w:id="5" w:name="methods"/>
      <w:bookmarkEnd w:id="3"/>
      <w:bookmarkEnd w:id="4"/>
      <w:bookmarkEnd w:id="5"/>
    </w:p>
    <w:p w14:paraId="72F0AE0E" w14:textId="77777777" w:rsidR="0079585B" w:rsidRDefault="0079585B" w:rsidP="0079585B">
      <w:pPr>
        <w:pStyle w:val="FirstParagraph"/>
        <w:spacing w:before="0" w:after="0"/>
        <w:rPr>
          <w:rFonts w:ascii="Times New Roman" w:hAnsi="Times New Roman" w:cs="Times New Roman"/>
        </w:rPr>
      </w:pPr>
      <w:r w:rsidRPr="0079585B">
        <w:rPr>
          <w:rFonts w:ascii="Times New Roman" w:hAnsi="Times New Roman" w:cs="Times New Roman"/>
        </w:rPr>
        <w:t xml:space="preserve">The Brassica genus provides up to 10% of human calories and is important for providing micronutrients in human diets throughout Asia (book ref, </w:t>
      </w:r>
      <w:proofErr w:type="spellStart"/>
      <w:r w:rsidRPr="0079585B">
        <w:rPr>
          <w:rFonts w:ascii="Times New Roman" w:hAnsi="Times New Roman" w:cs="Times New Roman"/>
        </w:rPr>
        <w:t>fao</w:t>
      </w:r>
      <w:proofErr w:type="spellEnd"/>
      <w:r w:rsidRPr="0079585B">
        <w:rPr>
          <w:rFonts w:ascii="Times New Roman" w:hAnsi="Times New Roman" w:cs="Times New Roman"/>
        </w:rPr>
        <w:t xml:space="preserve">/stat/). Recently sequenced species within this genus include Brassica </w:t>
      </w:r>
      <w:proofErr w:type="spellStart"/>
      <w:r w:rsidRPr="0079585B">
        <w:rPr>
          <w:rFonts w:ascii="Times New Roman" w:hAnsi="Times New Roman" w:cs="Times New Roman"/>
        </w:rPr>
        <w:t>napus</w:t>
      </w:r>
      <w:proofErr w:type="spellEnd"/>
      <w:r w:rsidRPr="0079585B">
        <w:rPr>
          <w:rFonts w:ascii="Times New Roman" w:hAnsi="Times New Roman" w:cs="Times New Roman"/>
        </w:rPr>
        <w:t xml:space="preserve">, Brassica </w:t>
      </w:r>
      <w:proofErr w:type="spellStart"/>
      <w:r w:rsidRPr="0079585B">
        <w:rPr>
          <w:rFonts w:ascii="Times New Roman" w:hAnsi="Times New Roman" w:cs="Times New Roman"/>
        </w:rPr>
        <w:t>rapa</w:t>
      </w:r>
      <w:proofErr w:type="spellEnd"/>
      <w:r w:rsidRPr="0079585B">
        <w:rPr>
          <w:rFonts w:ascii="Times New Roman" w:hAnsi="Times New Roman" w:cs="Times New Roman"/>
        </w:rPr>
        <w:t xml:space="preserve">, and Brassica </w:t>
      </w:r>
      <w:proofErr w:type="spellStart"/>
      <w:r w:rsidRPr="0079585B">
        <w:rPr>
          <w:rFonts w:ascii="Times New Roman" w:hAnsi="Times New Roman" w:cs="Times New Roman"/>
        </w:rPr>
        <w:t>oleracea</w:t>
      </w:r>
      <w:proofErr w:type="spellEnd"/>
      <w:r w:rsidRPr="0079585B">
        <w:rPr>
          <w:rFonts w:ascii="Times New Roman" w:hAnsi="Times New Roman" w:cs="Times New Roman"/>
        </w:rPr>
        <w:t xml:space="preserve"> (Brassica </w:t>
      </w:r>
      <w:proofErr w:type="spellStart"/>
      <w:r w:rsidRPr="0079585B">
        <w:rPr>
          <w:rFonts w:ascii="Times New Roman" w:hAnsi="Times New Roman" w:cs="Times New Roman"/>
        </w:rPr>
        <w:t>rapa</w:t>
      </w:r>
      <w:proofErr w:type="spellEnd"/>
      <w:r w:rsidRPr="0079585B">
        <w:rPr>
          <w:rFonts w:ascii="Times New Roman" w:hAnsi="Times New Roman" w:cs="Times New Roman"/>
        </w:rPr>
        <w:t xml:space="preserve"> Genome Sequencing Project Consortium et al. 2011; Liu et al. 2014)</w:t>
      </w:r>
      <w:proofErr w:type="gramStart"/>
      <w:r w:rsidRPr="0079585B">
        <w:rPr>
          <w:rFonts w:ascii="Times New Roman" w:hAnsi="Times New Roman" w:cs="Times New Roman"/>
        </w:rPr>
        <w:t>.,</w:t>
      </w:r>
      <w:proofErr w:type="gramEnd"/>
      <w:r w:rsidRPr="0079585B">
        <w:rPr>
          <w:rFonts w:ascii="Times New Roman" w:hAnsi="Times New Roman" w:cs="Times New Roman"/>
        </w:rPr>
        <w:t xml:space="preserve"> </w:t>
      </w:r>
      <w:proofErr w:type="spellStart"/>
      <w:r w:rsidRPr="0079585B">
        <w:rPr>
          <w:rFonts w:ascii="Times New Roman" w:hAnsi="Times New Roman" w:cs="Times New Roman"/>
        </w:rPr>
        <w:t>Napus</w:t>
      </w:r>
      <w:proofErr w:type="spellEnd"/>
      <w:r w:rsidRPr="0079585B">
        <w:rPr>
          <w:rFonts w:ascii="Times New Roman" w:hAnsi="Times New Roman" w:cs="Times New Roman"/>
        </w:rPr>
        <w:t xml:space="preserve"> ref.). Brassica </w:t>
      </w:r>
      <w:proofErr w:type="spellStart"/>
      <w:proofErr w:type="gramStart"/>
      <w:r w:rsidRPr="0079585B">
        <w:rPr>
          <w:rFonts w:ascii="Times New Roman" w:hAnsi="Times New Roman" w:cs="Times New Roman"/>
        </w:rPr>
        <w:t>rapa</w:t>
      </w:r>
      <w:proofErr w:type="spellEnd"/>
      <w:proofErr w:type="gramEnd"/>
      <w:r w:rsidRPr="0079585B">
        <w:rPr>
          <w:rFonts w:ascii="Times New Roman" w:hAnsi="Times New Roman" w:cs="Times New Roman"/>
        </w:rPr>
        <w:t xml:space="preserve"> is a physiologically and morphologically diverse diploid species has 87% gene exon similarity to the model plant Arabidopsis thaliana (Cheng et al. 2013). This makes Brassica </w:t>
      </w:r>
      <w:proofErr w:type="spellStart"/>
      <w:proofErr w:type="gramStart"/>
      <w:r w:rsidRPr="0079585B">
        <w:rPr>
          <w:rFonts w:ascii="Times New Roman" w:hAnsi="Times New Roman" w:cs="Times New Roman"/>
        </w:rPr>
        <w:t>rapa</w:t>
      </w:r>
      <w:proofErr w:type="spellEnd"/>
      <w:proofErr w:type="gramEnd"/>
      <w:r w:rsidRPr="0079585B">
        <w:rPr>
          <w:rFonts w:ascii="Times New Roman" w:hAnsi="Times New Roman" w:cs="Times New Roman"/>
        </w:rPr>
        <w:t xml:space="preserve"> a great candidate for comparing and translating knowledge of biological processes into a crop species from Arabidopsis. For example, using homologous Arabidopsis gene information to infer the action of B. </w:t>
      </w:r>
      <w:proofErr w:type="spellStart"/>
      <w:r w:rsidRPr="0079585B">
        <w:rPr>
          <w:rFonts w:ascii="Times New Roman" w:hAnsi="Times New Roman" w:cs="Times New Roman"/>
        </w:rPr>
        <w:t>rapa</w:t>
      </w:r>
      <w:proofErr w:type="spellEnd"/>
      <w:r w:rsidRPr="0079585B">
        <w:rPr>
          <w:rFonts w:ascii="Times New Roman" w:hAnsi="Times New Roman" w:cs="Times New Roman"/>
        </w:rPr>
        <w:t xml:space="preserve"> genes in flowering time (ref), leaf </w:t>
      </w:r>
      <w:proofErr w:type="gramStart"/>
      <w:r w:rsidRPr="0079585B">
        <w:rPr>
          <w:rFonts w:ascii="Times New Roman" w:hAnsi="Times New Roman" w:cs="Times New Roman"/>
        </w:rPr>
        <w:t>development(</w:t>
      </w:r>
      <w:proofErr w:type="gramEnd"/>
      <w:r w:rsidRPr="0079585B">
        <w:rPr>
          <w:rFonts w:ascii="Times New Roman" w:hAnsi="Times New Roman" w:cs="Times New Roman"/>
        </w:rPr>
        <w:t xml:space="preserve">ref), seed yield and oil content (ref). All of these important traits contribute to our understanding of plant growth in agricultural settings and are made possible by a reference genome sequence (refs) and gene annotation information (refs, </w:t>
      </w:r>
      <w:proofErr w:type="spellStart"/>
      <w:r w:rsidRPr="0079585B">
        <w:rPr>
          <w:rFonts w:ascii="Times New Roman" w:hAnsi="Times New Roman" w:cs="Times New Roman"/>
        </w:rPr>
        <w:t>devesitty</w:t>
      </w:r>
      <w:proofErr w:type="spellEnd"/>
      <w:r w:rsidRPr="0079585B">
        <w:rPr>
          <w:rFonts w:ascii="Times New Roman" w:hAnsi="Times New Roman" w:cs="Times New Roman"/>
        </w:rPr>
        <w:t xml:space="preserve">). </w:t>
      </w:r>
    </w:p>
    <w:p w14:paraId="6E1A82AA" w14:textId="77777777" w:rsidR="0079585B" w:rsidRDefault="0079585B" w:rsidP="0079585B">
      <w:pPr>
        <w:pStyle w:val="FirstParagraph"/>
        <w:spacing w:before="0" w:after="0"/>
        <w:rPr>
          <w:rFonts w:ascii="Times New Roman" w:hAnsi="Times New Roman" w:cs="Times New Roman"/>
        </w:rPr>
      </w:pPr>
    </w:p>
    <w:p w14:paraId="30535D0B" w14:textId="77777777" w:rsidR="0079585B" w:rsidRDefault="0079585B" w:rsidP="0079585B">
      <w:pPr>
        <w:pStyle w:val="FirstParagraph"/>
        <w:spacing w:before="0" w:after="0"/>
        <w:rPr>
          <w:rFonts w:ascii="Times New Roman" w:hAnsi="Times New Roman" w:cs="Times New Roman"/>
        </w:rPr>
      </w:pPr>
      <w:r w:rsidRPr="0079585B">
        <w:rPr>
          <w:rFonts w:ascii="Times New Roman" w:hAnsi="Times New Roman" w:cs="Times New Roman"/>
        </w:rPr>
        <w:t xml:space="preserve">Brassica </w:t>
      </w:r>
      <w:proofErr w:type="spellStart"/>
      <w:proofErr w:type="gramStart"/>
      <w:r w:rsidRPr="0079585B">
        <w:rPr>
          <w:rFonts w:ascii="Times New Roman" w:hAnsi="Times New Roman" w:cs="Times New Roman"/>
        </w:rPr>
        <w:t>rapa</w:t>
      </w:r>
      <w:proofErr w:type="spellEnd"/>
      <w:proofErr w:type="gramEnd"/>
      <w:r w:rsidRPr="0079585B">
        <w:rPr>
          <w:rFonts w:ascii="Times New Roman" w:hAnsi="Times New Roman" w:cs="Times New Roman"/>
        </w:rPr>
        <w:t xml:space="preserve"> has a genome size of 283.4 Gb spread over 10 chromosomes A01-A10 (Wang et al. 2011). Although the current genome is diploid, there are three ancient </w:t>
      </w:r>
      <w:proofErr w:type="spellStart"/>
      <w:r w:rsidRPr="0079585B">
        <w:rPr>
          <w:rFonts w:ascii="Times New Roman" w:hAnsi="Times New Roman" w:cs="Times New Roman"/>
        </w:rPr>
        <w:t>subgenomes</w:t>
      </w:r>
      <w:proofErr w:type="spellEnd"/>
      <w:r w:rsidRPr="0079585B">
        <w:rPr>
          <w:rFonts w:ascii="Times New Roman" w:hAnsi="Times New Roman" w:cs="Times New Roman"/>
        </w:rPr>
        <w:t xml:space="preserve"> called Least Fractionated (LF), most fractionated one (MF1), and most fractionated two (MF2). These three </w:t>
      </w:r>
      <w:proofErr w:type="spellStart"/>
      <w:r w:rsidRPr="0079585B">
        <w:rPr>
          <w:rFonts w:ascii="Times New Roman" w:hAnsi="Times New Roman" w:cs="Times New Roman"/>
        </w:rPr>
        <w:t>subgenomes</w:t>
      </w:r>
      <w:proofErr w:type="spellEnd"/>
      <w:r w:rsidRPr="0079585B">
        <w:rPr>
          <w:rFonts w:ascii="Times New Roman" w:hAnsi="Times New Roman" w:cs="Times New Roman"/>
        </w:rPr>
        <w:t xml:space="preserve"> share many homologous genes and </w:t>
      </w:r>
      <w:proofErr w:type="spellStart"/>
      <w:r w:rsidRPr="0079585B">
        <w:rPr>
          <w:rFonts w:ascii="Times New Roman" w:hAnsi="Times New Roman" w:cs="Times New Roman"/>
        </w:rPr>
        <w:t>contigous</w:t>
      </w:r>
      <w:proofErr w:type="spellEnd"/>
      <w:r w:rsidRPr="0079585B">
        <w:rPr>
          <w:rFonts w:ascii="Times New Roman" w:hAnsi="Times New Roman" w:cs="Times New Roman"/>
        </w:rPr>
        <w:t xml:space="preserve"> regions adding the difficulty in assembling chromosomes in the correct order. For example, there are still many gene containing genomic scaffolds in version 1.5 of the genome (brassica </w:t>
      </w:r>
      <w:proofErr w:type="spellStart"/>
      <w:r w:rsidRPr="0079585B">
        <w:rPr>
          <w:rFonts w:ascii="Times New Roman" w:hAnsi="Times New Roman" w:cs="Times New Roman"/>
        </w:rPr>
        <w:t>db</w:t>
      </w:r>
      <w:proofErr w:type="spellEnd"/>
      <w:r w:rsidRPr="0079585B">
        <w:rPr>
          <w:rFonts w:ascii="Times New Roman" w:hAnsi="Times New Roman" w:cs="Times New Roman"/>
        </w:rPr>
        <w:t xml:space="preserve"> </w:t>
      </w:r>
      <w:proofErr w:type="gramStart"/>
      <w:r w:rsidRPr="0079585B">
        <w:rPr>
          <w:rFonts w:ascii="Times New Roman" w:hAnsi="Times New Roman" w:cs="Times New Roman"/>
        </w:rPr>
        <w:t>ref)that</w:t>
      </w:r>
      <w:proofErr w:type="gramEnd"/>
      <w:r w:rsidRPr="0079585B">
        <w:rPr>
          <w:rFonts w:ascii="Times New Roman" w:hAnsi="Times New Roman" w:cs="Times New Roman"/>
        </w:rPr>
        <w:t xml:space="preserve"> have not been placed on a chromosome due to lack of information as to where they belong. These scaffolds equate to ~X% of the remaining sequence left to be placed in the genome. </w:t>
      </w:r>
    </w:p>
    <w:p w14:paraId="76AA2870" w14:textId="77777777" w:rsidR="0079585B" w:rsidRDefault="0079585B" w:rsidP="0079585B">
      <w:pPr>
        <w:pStyle w:val="FirstParagraph"/>
        <w:spacing w:before="0" w:after="0"/>
        <w:rPr>
          <w:rFonts w:ascii="Times New Roman" w:hAnsi="Times New Roman" w:cs="Times New Roman"/>
        </w:rPr>
      </w:pPr>
    </w:p>
    <w:p w14:paraId="7A735EF6" w14:textId="09254A90" w:rsidR="0079585B" w:rsidRPr="0079585B" w:rsidRDefault="0079585B" w:rsidP="0079585B">
      <w:pPr>
        <w:pStyle w:val="FirstParagraph"/>
        <w:spacing w:before="0" w:after="0"/>
        <w:rPr>
          <w:rFonts w:ascii="Times New Roman" w:hAnsi="Times New Roman" w:cs="Times New Roman"/>
          <w:u w:val="single"/>
        </w:rPr>
      </w:pPr>
      <w:r w:rsidRPr="0079585B">
        <w:rPr>
          <w:rFonts w:ascii="Times New Roman" w:hAnsi="Times New Roman" w:cs="Times New Roman"/>
        </w:rPr>
        <w:t xml:space="preserve">An increasingly common way to place scaffolds is to use molecular marker recombination information between scaffolds and flanking genomic sequence (Hahn et al. 2013). In fact, this approach was used for the original Brassica </w:t>
      </w:r>
      <w:proofErr w:type="spellStart"/>
      <w:proofErr w:type="gramStart"/>
      <w:r w:rsidRPr="0079585B">
        <w:rPr>
          <w:rFonts w:ascii="Times New Roman" w:hAnsi="Times New Roman" w:cs="Times New Roman"/>
        </w:rPr>
        <w:t>rapa</w:t>
      </w:r>
      <w:proofErr w:type="spellEnd"/>
      <w:proofErr w:type="gramEnd"/>
      <w:r w:rsidRPr="0079585B">
        <w:rPr>
          <w:rFonts w:ascii="Times New Roman" w:hAnsi="Times New Roman" w:cs="Times New Roman"/>
        </w:rPr>
        <w:t xml:space="preserve"> genome assembly, but there were still missing molecular markers on the unplaced scaffolds. The most time consuming part of this step is making a genetic mapping population and sequencing the progeny for genotype information (refs). There is also no guarantee that there will be recombination events and molecular markers around the scaffolds in the mapping population.</w:t>
      </w:r>
    </w:p>
    <w:p w14:paraId="370EF3FC" w14:textId="77777777" w:rsidR="0079585B" w:rsidRPr="0079585B" w:rsidRDefault="0079585B" w:rsidP="0079585B">
      <w:pPr>
        <w:pStyle w:val="Heading1"/>
        <w:rPr>
          <w:rFonts w:ascii="Times New Roman" w:eastAsiaTheme="minorHAnsi" w:hAnsi="Times New Roman" w:cs="Times New Roman"/>
          <w:b w:val="0"/>
          <w:bCs w:val="0"/>
          <w:color w:val="auto"/>
          <w:sz w:val="24"/>
          <w:szCs w:val="24"/>
        </w:rPr>
      </w:pPr>
    </w:p>
    <w:p w14:paraId="5BD683D6" w14:textId="53B2E4AF" w:rsidR="006E0172" w:rsidRPr="00BB1904" w:rsidRDefault="0079585B" w:rsidP="0079585B">
      <w:pPr>
        <w:pStyle w:val="Heading1"/>
        <w:spacing w:before="0"/>
        <w:rPr>
          <w:rFonts w:ascii="Times New Roman" w:hAnsi="Times New Roman" w:cs="Times New Roman"/>
          <w:b w:val="0"/>
          <w:bCs w:val="0"/>
          <w:color w:val="auto"/>
          <w:sz w:val="24"/>
          <w:szCs w:val="24"/>
          <w:u w:val="single"/>
        </w:rPr>
      </w:pPr>
      <w:r w:rsidRPr="0079585B">
        <w:rPr>
          <w:rFonts w:ascii="Times New Roman" w:eastAsiaTheme="minorHAnsi" w:hAnsi="Times New Roman" w:cs="Times New Roman"/>
          <w:b w:val="0"/>
          <w:bCs w:val="0"/>
          <w:color w:val="auto"/>
          <w:sz w:val="24"/>
          <w:szCs w:val="24"/>
        </w:rPr>
        <w:t xml:space="preserve">For this study we leveraged an existing recombinant inbred line population of Brassica </w:t>
      </w:r>
      <w:proofErr w:type="spellStart"/>
      <w:proofErr w:type="gramStart"/>
      <w:r w:rsidRPr="0079585B">
        <w:rPr>
          <w:rFonts w:ascii="Times New Roman" w:eastAsiaTheme="minorHAnsi" w:hAnsi="Times New Roman" w:cs="Times New Roman"/>
          <w:b w:val="0"/>
          <w:bCs w:val="0"/>
          <w:color w:val="auto"/>
          <w:sz w:val="24"/>
          <w:szCs w:val="24"/>
        </w:rPr>
        <w:t>rapa</w:t>
      </w:r>
      <w:proofErr w:type="spellEnd"/>
      <w:proofErr w:type="gramEnd"/>
      <w:r w:rsidRPr="0079585B">
        <w:rPr>
          <w:rFonts w:ascii="Times New Roman" w:eastAsiaTheme="minorHAnsi" w:hAnsi="Times New Roman" w:cs="Times New Roman"/>
          <w:b w:val="0"/>
          <w:bCs w:val="0"/>
          <w:color w:val="auto"/>
          <w:sz w:val="24"/>
          <w:szCs w:val="24"/>
        </w:rPr>
        <w:t xml:space="preserve"> (</w:t>
      </w:r>
      <w:proofErr w:type="spellStart"/>
      <w:r w:rsidRPr="0079585B">
        <w:rPr>
          <w:rFonts w:ascii="Times New Roman" w:eastAsiaTheme="minorHAnsi" w:hAnsi="Times New Roman" w:cs="Times New Roman"/>
          <w:b w:val="0"/>
          <w:bCs w:val="0"/>
          <w:color w:val="auto"/>
          <w:sz w:val="24"/>
          <w:szCs w:val="24"/>
        </w:rPr>
        <w:t>BraIIRRI</w:t>
      </w:r>
      <w:proofErr w:type="spellEnd"/>
      <w:r w:rsidRPr="0079585B">
        <w:rPr>
          <w:rFonts w:ascii="Times New Roman" w:eastAsiaTheme="minorHAnsi" w:hAnsi="Times New Roman" w:cs="Times New Roman"/>
          <w:b w:val="0"/>
          <w:bCs w:val="0"/>
          <w:color w:val="auto"/>
          <w:sz w:val="24"/>
          <w:szCs w:val="24"/>
        </w:rPr>
        <w:t>, ref). This population has been used extensively for QTL mapping of physiological, developmental, and evolutionarily important traits (refs). Recently, we completed deep RNA-sequencing of the parents of the Bra-IRRI population providing a large SNP set and improved gene annotation information (</w:t>
      </w:r>
      <w:proofErr w:type="spellStart"/>
      <w:r w:rsidRPr="0079585B">
        <w:rPr>
          <w:rFonts w:ascii="Times New Roman" w:eastAsiaTheme="minorHAnsi" w:hAnsi="Times New Roman" w:cs="Times New Roman"/>
          <w:b w:val="0"/>
          <w:bCs w:val="0"/>
          <w:color w:val="auto"/>
          <w:sz w:val="24"/>
          <w:szCs w:val="24"/>
        </w:rPr>
        <w:t>Devisetty</w:t>
      </w:r>
      <w:proofErr w:type="spellEnd"/>
      <w:r w:rsidRPr="0079585B">
        <w:rPr>
          <w:rFonts w:ascii="Times New Roman" w:eastAsiaTheme="minorHAnsi" w:hAnsi="Times New Roman" w:cs="Times New Roman"/>
          <w:b w:val="0"/>
          <w:bCs w:val="0"/>
          <w:color w:val="auto"/>
          <w:sz w:val="24"/>
          <w:szCs w:val="24"/>
        </w:rPr>
        <w:t xml:space="preserve"> et al. 2014). We now extend these methods to 124 genotypes in the population for SNP discovery, the creation of a saturated genetic map, and fixing genome </w:t>
      </w:r>
      <w:proofErr w:type="spellStart"/>
      <w:r w:rsidRPr="0079585B">
        <w:rPr>
          <w:rFonts w:ascii="Times New Roman" w:eastAsiaTheme="minorHAnsi" w:hAnsi="Times New Roman" w:cs="Times New Roman"/>
          <w:b w:val="0"/>
          <w:bCs w:val="0"/>
          <w:color w:val="auto"/>
          <w:sz w:val="24"/>
          <w:szCs w:val="24"/>
        </w:rPr>
        <w:t>misassemblies</w:t>
      </w:r>
      <w:proofErr w:type="spellEnd"/>
      <w:r w:rsidRPr="0079585B">
        <w:rPr>
          <w:rFonts w:ascii="Times New Roman" w:eastAsiaTheme="minorHAnsi" w:hAnsi="Times New Roman" w:cs="Times New Roman"/>
          <w:b w:val="0"/>
          <w:bCs w:val="0"/>
          <w:color w:val="auto"/>
          <w:sz w:val="24"/>
          <w:szCs w:val="24"/>
        </w:rPr>
        <w:t xml:space="preserve"> and placing scaffolds.</w:t>
      </w:r>
    </w:p>
    <w:p w14:paraId="78DE3E61" w14:textId="77777777" w:rsidR="0079585B" w:rsidRDefault="0079585B" w:rsidP="006E0172">
      <w:pPr>
        <w:pStyle w:val="Heading1"/>
        <w:spacing w:before="0"/>
        <w:rPr>
          <w:rFonts w:ascii="Times New Roman" w:hAnsi="Times New Roman" w:cs="Times New Roman"/>
          <w:b w:val="0"/>
          <w:bCs w:val="0"/>
          <w:color w:val="auto"/>
          <w:sz w:val="24"/>
          <w:szCs w:val="24"/>
          <w:u w:val="single"/>
        </w:rPr>
      </w:pPr>
    </w:p>
    <w:p w14:paraId="4F8C9D68"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Methods</w:t>
      </w:r>
    </w:p>
    <w:p w14:paraId="3E98E972" w14:textId="5D150E7E"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library preparation and sequencing</w:t>
      </w:r>
    </w:p>
    <w:p w14:paraId="0B408A4B" w14:textId="440D3AE1"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libraries were prepared using high-throughput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library extraction protocol </w:t>
      </w:r>
      <w:r w:rsidR="00182891">
        <w:rPr>
          <w:rFonts w:ascii="Times New Roman" w:hAnsi="Times New Roman"/>
        </w:rPr>
        <w:fldChar w:fldCharType="begin"/>
      </w:r>
      <w:r w:rsidR="00182891">
        <w:rPr>
          <w:rFonts w:ascii="Times New Roman" w:hAnsi="Times New Roman"/>
        </w:rPr>
        <w:instrText xml:space="preserve"> ADDIN ZOTERO_ITEM CSL_CITATION {"citationID":"12t8ub4sl5","properties":{"formattedCitation":"{\\rtf (Kumar {\\i{}et al.} 2012)}","plainCitation":"(Kumar et al. 2012)"},"citationItems":[{"id":1555,"uris":["http://zotero.org/users/2563346/items/4U6T5KD9"],"uri":["http://zotero.org/users/2563346/items/4U6T5KD9"],"itemData":{"id":1555,"type":"article-journal","title":"SNP Discovery through Next-Generation Sequencing and Its Applications, SNP Discovery through Next-Generation Sequencing and Its Applications","container-title":"International Journal of Plant Genomics, International Journal of Plant Genomics","page":"e831460","volume":"2012, 2012","source":"www.hindawi.com","abstract":"The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 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reference.","DOI":"10.1155/2012/831460, 10.1155/2012/831460","ISSN":"1687-5370, 1687-5370","language":"en","author":[{"family":"Kumar","given":"Santosh"},{"family":"Banks","given":"Travis W."},{"family":"Cloutier","given":"Sylvie"},{"family":"Kumar","given":"Santosh"},{"family":"Banks","given":"Travis W."},{"family":"Cloutier","given":"Sylvie"}],"issued":{"date-parts":[["2012",11,22]]}}}],"schema":"https://github.com/citation-style-language/schema/raw/master/csl-citation.json"} </w:instrText>
      </w:r>
      <w:r w:rsidR="00182891">
        <w:rPr>
          <w:rFonts w:ascii="Times New Roman" w:hAnsi="Times New Roman"/>
        </w:rPr>
        <w:fldChar w:fldCharType="separate"/>
      </w:r>
      <w:r w:rsidR="00182891" w:rsidRPr="000C5E52">
        <w:rPr>
          <w:rFonts w:ascii="Times New Roman" w:hAnsi="Times New Roman" w:cs="Times New Roman"/>
        </w:rPr>
        <w:t xml:space="preserve">(Kumar </w:t>
      </w:r>
      <w:r w:rsidR="00182891" w:rsidRPr="000C5E52">
        <w:rPr>
          <w:rFonts w:ascii="Times New Roman" w:hAnsi="Times New Roman" w:cs="Times New Roman"/>
          <w:i/>
          <w:iCs/>
        </w:rPr>
        <w:t>et al.</w:t>
      </w:r>
      <w:r w:rsidR="00182891" w:rsidRPr="000C5E52">
        <w:rPr>
          <w:rFonts w:ascii="Times New Roman" w:hAnsi="Times New Roman" w:cs="Times New Roman"/>
        </w:rPr>
        <w:t xml:space="preserve"> 2012)</w:t>
      </w:r>
      <w:r w:rsidR="00182891">
        <w:rPr>
          <w:rFonts w:ascii="Times New Roman" w:hAnsi="Times New Roman"/>
        </w:rPr>
        <w:fldChar w:fldCharType="end"/>
      </w:r>
      <w:r w:rsidRPr="00BB1904">
        <w:rPr>
          <w:rFonts w:ascii="Times New Roman" w:hAnsi="Times New Roman"/>
        </w:rPr>
        <w:t xml:space="preserve">. The enriched libraries were then quantified on an Analyst Plate Reader (LJL </w:t>
      </w:r>
      <w:proofErr w:type="spellStart"/>
      <w:r w:rsidRPr="00BB1904">
        <w:rPr>
          <w:rFonts w:ascii="Times New Roman" w:hAnsi="Times New Roman"/>
        </w:rPr>
        <w:t>Biosystems</w:t>
      </w:r>
      <w:proofErr w:type="spellEnd"/>
      <w:r w:rsidRPr="00BB1904">
        <w:rPr>
          <w:rFonts w:ascii="Times New Roman" w:hAnsi="Times New Roman"/>
        </w:rPr>
        <w:t>) using SYBR Green I reagent (Invitrogen). Once the concentration of libraries was determined, a single pool of all the RNA-</w:t>
      </w:r>
      <w:proofErr w:type="spellStart"/>
      <w:r w:rsidRPr="00BB1904">
        <w:rPr>
          <w:rFonts w:ascii="Times New Roman" w:hAnsi="Times New Roman"/>
        </w:rPr>
        <w:t>Seq</w:t>
      </w:r>
      <w:proofErr w:type="spellEnd"/>
      <w:r w:rsidRPr="00BB1904">
        <w:rPr>
          <w:rFonts w:ascii="Times New Roman" w:hAnsi="Times New Roman"/>
        </w:rPr>
        <w:t xml:space="preserve"> libraries with in each block was made and then run on </w:t>
      </w:r>
      <w:proofErr w:type="spellStart"/>
      <w:r w:rsidRPr="00BB1904">
        <w:rPr>
          <w:rFonts w:ascii="Times New Roman" w:hAnsi="Times New Roman"/>
        </w:rPr>
        <w:t>Bioanalyzer</w:t>
      </w:r>
      <w:proofErr w:type="spellEnd"/>
      <w:r w:rsidRPr="00BB1904">
        <w:rPr>
          <w:rFonts w:ascii="Times New Roman" w:hAnsi="Times New Roman"/>
        </w:rPr>
        <w:t xml:space="preserve"> (Agilent, </w:t>
      </w:r>
      <w:proofErr w:type="spellStart"/>
      <w:r w:rsidRPr="00BB1904">
        <w:rPr>
          <w:rFonts w:ascii="Times New Roman" w:hAnsi="Times New Roman"/>
        </w:rPr>
        <w:t>SantaClara</w:t>
      </w:r>
      <w:proofErr w:type="spellEnd"/>
      <w:r w:rsidRPr="00BB1904">
        <w:rPr>
          <w:rFonts w:ascii="Times New Roman" w:hAnsi="Times New Roman"/>
        </w:rPr>
        <w:t xml:space="preserve">) to determine the product size of the final pool. Finally each pool is adjusted to a final concentration of 20 </w:t>
      </w:r>
      <w:proofErr w:type="spellStart"/>
      <w:r w:rsidRPr="00BB1904">
        <w:rPr>
          <w:rFonts w:ascii="Times New Roman" w:hAnsi="Times New Roman"/>
        </w:rPr>
        <w:t>nM</w:t>
      </w:r>
      <w:proofErr w:type="spellEnd"/>
      <w:r w:rsidRPr="00BB1904">
        <w:rPr>
          <w:rFonts w:ascii="Times New Roman" w:hAnsi="Times New Roman"/>
        </w:rPr>
        <w:t xml:space="preserve"> and sequenced on 7 lanes on </w:t>
      </w:r>
      <w:proofErr w:type="spellStart"/>
      <w:r w:rsidRPr="00BB1904">
        <w:rPr>
          <w:rFonts w:ascii="Times New Roman" w:hAnsi="Times New Roman"/>
        </w:rPr>
        <w:t>Illumina</w:t>
      </w:r>
      <w:proofErr w:type="spellEnd"/>
      <w:r w:rsidRPr="00BB1904">
        <w:rPr>
          <w:rFonts w:ascii="Times New Roman" w:hAnsi="Times New Roman"/>
        </w:rPr>
        <w:t xml:space="preserve"> Hi-</w:t>
      </w:r>
      <w:proofErr w:type="spellStart"/>
      <w:r w:rsidRPr="00BB1904">
        <w:rPr>
          <w:rFonts w:ascii="Times New Roman" w:hAnsi="Times New Roman"/>
        </w:rPr>
        <w:t>Seq</w:t>
      </w:r>
      <w:proofErr w:type="spellEnd"/>
      <w:r w:rsidRPr="00BB1904">
        <w:rPr>
          <w:rFonts w:ascii="Times New Roman" w:hAnsi="Times New Roman"/>
        </w:rPr>
        <w:t xml:space="preserve"> 2000 </w:t>
      </w:r>
      <w:proofErr w:type="spellStart"/>
      <w:r w:rsidRPr="00BB1904">
        <w:rPr>
          <w:rFonts w:ascii="Times New Roman" w:hAnsi="Times New Roman"/>
        </w:rPr>
        <w:t>flowcell</w:t>
      </w:r>
      <w:proofErr w:type="spellEnd"/>
      <w:r w:rsidRPr="00BB1904">
        <w:rPr>
          <w:rFonts w:ascii="Times New Roman" w:hAnsi="Times New Roman"/>
        </w:rPr>
        <w:t xml:space="preserve"> as 50-bp single end reads. All the failed samples from all 5 blocks were run on 2 additional lanes.</w:t>
      </w:r>
    </w:p>
    <w:p w14:paraId="6FE6ED73" w14:textId="1AC39AC4"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Read Processing</w:t>
      </w:r>
    </w:p>
    <w:p w14:paraId="3F9EB987" w14:textId="0F90474B" w:rsidR="00D745BC" w:rsidRPr="00BB1904" w:rsidRDefault="0079585B" w:rsidP="006C3828">
      <w:pPr>
        <w:pStyle w:val="BodyText"/>
        <w:rPr>
          <w:rFonts w:ascii="Times New Roman" w:hAnsi="Times New Roman"/>
        </w:rPr>
      </w:pPr>
      <w:hyperlink r:id="rId9" w:history="1">
        <w:r w:rsidR="00861038" w:rsidRPr="00BB1904">
          <w:rPr>
            <w:rStyle w:val="Hyperlink"/>
            <w:rFonts w:ascii="Times New Roman" w:hAnsi="Times New Roman"/>
          </w:rPr>
          <w:t>http://hannonlab.cshl.edu/fastx_toolkit/</w:t>
        </w:r>
      </w:hyperlink>
    </w:p>
    <w:p w14:paraId="77752DF8" w14:textId="731E0D73" w:rsidR="00861038" w:rsidRPr="00BB1904" w:rsidRDefault="0079585B" w:rsidP="006C3828">
      <w:pPr>
        <w:pStyle w:val="BodyText"/>
        <w:rPr>
          <w:rFonts w:ascii="Times New Roman" w:hAnsi="Times New Roman"/>
        </w:rPr>
      </w:pPr>
      <w:hyperlink r:id="rId10" w:history="1">
        <w:r w:rsidR="00861038" w:rsidRPr="00BB1904">
          <w:rPr>
            <w:rStyle w:val="Hyperlink"/>
            <w:rFonts w:ascii="Times New Roman" w:hAnsi="Times New Roman"/>
          </w:rPr>
          <w:t>https://github.com/mfcovington/auto_barcode</w:t>
        </w:r>
      </w:hyperlink>
    </w:p>
    <w:p w14:paraId="2BE87CC7" w14:textId="6309C7A0" w:rsidR="00861038" w:rsidRPr="00BB1904" w:rsidRDefault="0079585B" w:rsidP="006C3828">
      <w:pPr>
        <w:pStyle w:val="BodyText"/>
        <w:rPr>
          <w:rFonts w:ascii="Times New Roman" w:hAnsi="Times New Roman"/>
        </w:rPr>
      </w:pPr>
      <w:hyperlink r:id="rId11" w:history="1">
        <w:r w:rsidR="00861038" w:rsidRPr="00BB1904">
          <w:rPr>
            <w:rStyle w:val="Hyperlink"/>
            <w:rFonts w:ascii="Times New Roman" w:hAnsi="Times New Roman"/>
          </w:rPr>
          <w:t>http://www.bioinformatics.babraham.ac.uk/projects/fastqc/</w:t>
        </w:r>
      </w:hyperlink>
    </w:p>
    <w:p w14:paraId="28294836" w14:textId="532A1040" w:rsidR="00861038" w:rsidRPr="00BB1904" w:rsidRDefault="0079585B" w:rsidP="006C3828">
      <w:pPr>
        <w:pStyle w:val="BodyText"/>
        <w:rPr>
          <w:rFonts w:ascii="Times New Roman" w:hAnsi="Times New Roman"/>
        </w:rPr>
      </w:pPr>
      <w:hyperlink r:id="rId12" w:history="1">
        <w:r w:rsidR="00861038" w:rsidRPr="00BB1904">
          <w:rPr>
            <w:rStyle w:val="Hyperlink"/>
            <w:rFonts w:ascii="Times New Roman" w:hAnsi="Times New Roman"/>
          </w:rPr>
          <w:t>https://github.com/mfcovington/SNPtools</w:t>
        </w:r>
      </w:hyperlink>
    </w:p>
    <w:p w14:paraId="64A09ABC" w14:textId="3A440E99" w:rsidR="00861038" w:rsidRPr="00BB1904" w:rsidRDefault="00861038" w:rsidP="006C3828">
      <w:pPr>
        <w:pStyle w:val="BodyText"/>
        <w:rPr>
          <w:rFonts w:ascii="Times New Roman" w:hAnsi="Times New Roman"/>
        </w:rPr>
      </w:pPr>
      <w:r w:rsidRPr="00BB1904">
        <w:rPr>
          <w:rFonts w:ascii="Times New Roman" w:hAnsi="Times New Roman"/>
        </w:rPr>
        <w:t>https://github.com/MaloofLab/devisetty-g3-2014/blob/master/SNP-detection.md</w:t>
      </w:r>
    </w:p>
    <w:p w14:paraId="499E6AF3" w14:textId="6C0AD64B" w:rsidR="006C3828" w:rsidRPr="00BB1904" w:rsidRDefault="006C3828" w:rsidP="006C3828">
      <w:pPr>
        <w:pStyle w:val="BodyText"/>
        <w:rPr>
          <w:rFonts w:ascii="Times New Roman" w:hAnsi="Times New Roman"/>
        </w:rPr>
      </w:pPr>
      <w:r w:rsidRPr="00BB1904">
        <w:rPr>
          <w:rFonts w:ascii="Times New Roman" w:hAnsi="Times New Roman"/>
        </w:rPr>
        <w:t xml:space="preserve">Pre-processing and mapping of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raw reads was done as described earlier</w:t>
      </w:r>
      <w:ins w:id="6" w:author="Robert" w:date="2016-07-04T13:31:00Z">
        <w:r w:rsidR="002337E3">
          <w:rPr>
            <w:rFonts w:ascii="Times New Roman" w:hAnsi="Times New Roman"/>
          </w:rPr>
          <w:t xml:space="preserve"> </w:t>
        </w:r>
        <w:r w:rsidR="002337E3">
          <w:rPr>
            <w:rFonts w:ascii="Times New Roman" w:hAnsi="Times New Roman"/>
          </w:rPr>
          <w:fldChar w:fldCharType="begin"/>
        </w:r>
        <w:r w:rsidR="002337E3">
          <w:rPr>
            <w:rFonts w:ascii="Times New Roman" w:hAnsi="Times New Roman"/>
          </w:rPr>
          <w:instrText xml:space="preserve"> ADDIN ZOTERO_ITEM CSL_CITATION {"citationID":"2lc443v1fl","properties":{"formattedCitation":"{\\rtf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rPr>
        <w:fldChar w:fldCharType="separate"/>
      </w:r>
      <w:ins w:id="7" w:author="Robert" w:date="2016-07-04T13:31:00Z">
        <w:r w:rsidR="002337E3" w:rsidRPr="002337E3">
          <w:rPr>
            <w:rFonts w:ascii="Times New Roman" w:hAnsi="Times New Roman" w:cs="Times New Roman"/>
          </w:rPr>
          <w:t xml:space="preserve">(Devisetty </w:t>
        </w:r>
        <w:r w:rsidR="002337E3" w:rsidRPr="002337E3">
          <w:rPr>
            <w:rFonts w:ascii="Times New Roman" w:hAnsi="Times New Roman" w:cs="Times New Roman"/>
            <w:i/>
            <w:iCs/>
          </w:rPr>
          <w:t>et al.</w:t>
        </w:r>
        <w:r w:rsidR="002337E3" w:rsidRPr="002337E3">
          <w:rPr>
            <w:rFonts w:ascii="Times New Roman" w:hAnsi="Times New Roman" w:cs="Times New Roman"/>
          </w:rPr>
          <w:t xml:space="preserve"> 2014)</w:t>
        </w:r>
        <w:r w:rsidR="002337E3">
          <w:rPr>
            <w:rFonts w:ascii="Times New Roman" w:hAnsi="Times New Roman"/>
          </w:rPr>
          <w:fldChar w:fldCharType="end"/>
        </w:r>
      </w:ins>
      <w:r w:rsidRPr="00BB1904">
        <w:rPr>
          <w:rFonts w:ascii="Times New Roman" w:hAnsi="Times New Roman"/>
        </w:rPr>
        <w:t xml:space="preserve">  with one exception. The raw reads were quality filtered with </w:t>
      </w:r>
      <w:proofErr w:type="spellStart"/>
      <w:r w:rsidRPr="00BB1904">
        <w:rPr>
          <w:rFonts w:ascii="Times New Roman" w:hAnsi="Times New Roman"/>
        </w:rPr>
        <w:t>fastq_quality_filter</w:t>
      </w:r>
      <w:proofErr w:type="spellEnd"/>
      <w:r w:rsidRPr="00BB1904">
        <w:rPr>
          <w:rFonts w:ascii="Times New Roman" w:hAnsi="Times New Roman"/>
        </w:rPr>
        <w:t xml:space="preserve"> with parameters [-q 20, -p 95]. The </w:t>
      </w:r>
      <w:ins w:id="8" w:author="Robert" w:date="2016-07-04T13:16:00Z">
        <w:r w:rsidR="00DE0FEB">
          <w:rPr>
            <w:rFonts w:ascii="Times New Roman" w:hAnsi="Times New Roman"/>
          </w:rPr>
          <w:t>q</w:t>
        </w:r>
      </w:ins>
      <w:r w:rsidRPr="00BB1904">
        <w:rPr>
          <w:rFonts w:ascii="Times New Roman" w:hAnsi="Times New Roman"/>
        </w:rPr>
        <w:t xml:space="preserve">ualified de-multiplexed reads were then mapped to B. </w:t>
      </w:r>
      <w:proofErr w:type="spellStart"/>
      <w:r w:rsidRPr="00BB1904">
        <w:rPr>
          <w:rFonts w:ascii="Times New Roman" w:hAnsi="Times New Roman"/>
        </w:rPr>
        <w:t>rapa</w:t>
      </w:r>
      <w:proofErr w:type="spellEnd"/>
      <w:r w:rsidRPr="00BB1904">
        <w:rPr>
          <w:rFonts w:ascii="Times New Roman" w:hAnsi="Times New Roman"/>
        </w:rPr>
        <w:t xml:space="preserve"> reference genome (</w:t>
      </w:r>
      <w:proofErr w:type="spellStart"/>
      <w:r w:rsidRPr="00BB1904">
        <w:rPr>
          <w:rFonts w:ascii="Times New Roman" w:hAnsi="Times New Roman"/>
        </w:rPr>
        <w:t>Chiifu</w:t>
      </w:r>
      <w:proofErr w:type="spellEnd"/>
      <w:r w:rsidRPr="00BB1904">
        <w:rPr>
          <w:rFonts w:ascii="Times New Roman" w:hAnsi="Times New Roman"/>
        </w:rPr>
        <w:t xml:space="preserve"> version 1.5) using BWA v0.6.1-r104 (Li and Durbin, 2009) with parameters [</w:t>
      </w:r>
      <w:proofErr w:type="spellStart"/>
      <w:r w:rsidRPr="00BB1904">
        <w:rPr>
          <w:rFonts w:ascii="Times New Roman" w:hAnsi="Times New Roman"/>
        </w:rPr>
        <w:t>bwa_n</w:t>
      </w:r>
      <w:proofErr w:type="spellEnd"/>
      <w:r w:rsidRPr="00BB1904">
        <w:rPr>
          <w:rFonts w:ascii="Times New Roman" w:hAnsi="Times New Roman"/>
        </w:rPr>
        <w:t xml:space="preserve"> 0.04] and the unmapped reads are in turn mapped with </w:t>
      </w:r>
      <w:proofErr w:type="spellStart"/>
      <w:r w:rsidRPr="00BB1904">
        <w:rPr>
          <w:rFonts w:ascii="Times New Roman" w:hAnsi="Times New Roman"/>
        </w:rPr>
        <w:t>TopHat</w:t>
      </w:r>
      <w:proofErr w:type="spellEnd"/>
      <w:r w:rsidRPr="00BB1904">
        <w:rPr>
          <w:rFonts w:ascii="Times New Roman" w:hAnsi="Times New Roman"/>
        </w:rPr>
        <w:t xml:space="preserve"> with parameters [splice-mismatches 1, max-</w:t>
      </w:r>
      <w:proofErr w:type="spellStart"/>
      <w:r w:rsidRPr="00BB1904">
        <w:rPr>
          <w:rFonts w:ascii="Times New Roman" w:hAnsi="Times New Roman"/>
        </w:rPr>
        <w:t>multihits</w:t>
      </w:r>
      <w:proofErr w:type="spellEnd"/>
      <w:r w:rsidRPr="00BB1904">
        <w:rPr>
          <w:rFonts w:ascii="Times New Roman" w:hAnsi="Times New Roman"/>
        </w:rPr>
        <w:t xml:space="preserve"> 1, segment-length 22, butterfly-search</w:t>
      </w:r>
      <w:proofErr w:type="gramStart"/>
      <w:r w:rsidRPr="00BB1904">
        <w:rPr>
          <w:rFonts w:ascii="Times New Roman" w:hAnsi="Times New Roman"/>
        </w:rPr>
        <w:t>,,</w:t>
      </w:r>
      <w:proofErr w:type="gramEnd"/>
      <w:r w:rsidRPr="00BB1904">
        <w:rPr>
          <w:rFonts w:ascii="Times New Roman" w:hAnsi="Times New Roman"/>
        </w:rPr>
        <w:t xml:space="preserve"> max-intron-length 5000, library-type </w:t>
      </w:r>
      <w:proofErr w:type="spellStart"/>
      <w:r w:rsidRPr="00BB1904">
        <w:rPr>
          <w:rFonts w:ascii="Times New Roman" w:hAnsi="Times New Roman"/>
        </w:rPr>
        <w:t>fr-unstranded</w:t>
      </w:r>
      <w:proofErr w:type="spellEnd"/>
      <w:r w:rsidRPr="00BB1904">
        <w:rPr>
          <w:rFonts w:ascii="Times New Roman" w:hAnsi="Times New Roman"/>
        </w:rPr>
        <w:t>].</w:t>
      </w:r>
    </w:p>
    <w:p w14:paraId="28EAC1BA" w14:textId="6B8ADF1E" w:rsidR="005057C8" w:rsidRPr="00BB1904" w:rsidRDefault="005057C8" w:rsidP="005057C8">
      <w:pPr>
        <w:pStyle w:val="BodyText"/>
        <w:rPr>
          <w:rFonts w:ascii="Times New Roman" w:hAnsi="Times New Roman"/>
        </w:rPr>
      </w:pPr>
      <w:r w:rsidRPr="00BB1904">
        <w:rPr>
          <w:rFonts w:ascii="Times New Roman" w:hAnsi="Times New Roman"/>
        </w:rPr>
        <w:t xml:space="preserve">Genotyping </w:t>
      </w:r>
    </w:p>
    <w:p w14:paraId="73FB6E03" w14:textId="62178EF6" w:rsidR="005057C8" w:rsidRPr="00BB1904" w:rsidRDefault="005057C8" w:rsidP="005057C8">
      <w:pPr>
        <w:pStyle w:val="BodyText"/>
        <w:rPr>
          <w:rFonts w:ascii="Times New Roman" w:hAnsi="Times New Roman"/>
        </w:rPr>
      </w:pPr>
      <w:r w:rsidRPr="00BB1904">
        <w:rPr>
          <w:rFonts w:ascii="Times New Roman" w:hAnsi="Times New Roman"/>
        </w:rPr>
        <w:t xml:space="preserve">Individuals in the population were genotyped first using the reference set of </w:t>
      </w:r>
      <w:proofErr w:type="spellStart"/>
      <w:ins w:id="9" w:author="Robert" w:date="2016-07-04T11:34:00Z">
        <w:r w:rsidR="00861038" w:rsidRPr="00BB1904">
          <w:rPr>
            <w:rFonts w:ascii="Times New Roman" w:hAnsi="Times New Roman"/>
          </w:rPr>
          <w:t>cSNPs</w:t>
        </w:r>
        <w:proofErr w:type="spellEnd"/>
        <w:r w:rsidR="00861038" w:rsidRPr="00BB1904">
          <w:rPr>
            <w:rFonts w:ascii="Times New Roman" w:hAnsi="Times New Roman"/>
          </w:rPr>
          <w:t xml:space="preserve"> </w:t>
        </w:r>
      </w:ins>
      <w:r w:rsidRPr="00BB1904">
        <w:rPr>
          <w:rFonts w:ascii="Times New Roman" w:hAnsi="Times New Roman"/>
        </w:rPr>
        <w:t xml:space="preserve">that were called as part of </w:t>
      </w:r>
      <w:ins w:id="10" w:author="Robert" w:date="2016-07-04T13:31:00Z">
        <w:r w:rsidR="002337E3">
          <w:rPr>
            <w:rFonts w:ascii="Times New Roman" w:hAnsi="Times New Roman"/>
          </w:rPr>
          <w:fldChar w:fldCharType="begin"/>
        </w:r>
      </w:ins>
      <w:ins w:id="11" w:author="Robert" w:date="2016-07-04T13:32:00Z">
        <w:r w:rsidR="002337E3">
          <w:rPr>
            <w:rFonts w:ascii="Times New Roman" w:hAnsi="Times New Roman"/>
          </w:rPr>
          <w:instrText xml:space="preserve"> ADDIN ZOTERO_ITEM CSL_CITATION {"citationID":"1ve7cp90t4","properties":{"formattedCitation":"{\\rtf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rPr>
        <w:fldChar w:fldCharType="separate"/>
      </w:r>
      <w:ins w:id="12" w:author="Robert" w:date="2016-07-04T13:32:00Z">
        <w:r w:rsidR="002337E3" w:rsidRPr="002337E3">
          <w:rPr>
            <w:rFonts w:ascii="Times New Roman" w:hAnsi="Times New Roman" w:cs="Times New Roman"/>
          </w:rPr>
          <w:t xml:space="preserve">(Devisetty </w:t>
        </w:r>
        <w:r w:rsidR="002337E3" w:rsidRPr="002337E3">
          <w:rPr>
            <w:rFonts w:ascii="Times New Roman" w:hAnsi="Times New Roman" w:cs="Times New Roman"/>
            <w:i/>
            <w:iCs/>
          </w:rPr>
          <w:t>et al.</w:t>
        </w:r>
        <w:r w:rsidR="002337E3" w:rsidRPr="002337E3">
          <w:rPr>
            <w:rFonts w:ascii="Times New Roman" w:hAnsi="Times New Roman" w:cs="Times New Roman"/>
          </w:rPr>
          <w:t xml:space="preserve"> 2014)</w:t>
        </w:r>
      </w:ins>
      <w:ins w:id="13" w:author="Robert" w:date="2016-07-04T13:31:00Z">
        <w:r w:rsidR="002337E3">
          <w:rPr>
            <w:rFonts w:ascii="Times New Roman" w:hAnsi="Times New Roman"/>
          </w:rPr>
          <w:fldChar w:fldCharType="end"/>
        </w:r>
        <w:r w:rsidR="002337E3">
          <w:rPr>
            <w:rFonts w:ascii="Times New Roman" w:hAnsi="Times New Roman"/>
          </w:rPr>
          <w:t xml:space="preserve"> </w:t>
        </w:r>
      </w:ins>
      <w:r w:rsidRPr="00BB1904">
        <w:rPr>
          <w:rFonts w:ascii="Times New Roman" w:hAnsi="Times New Roman"/>
        </w:rPr>
        <w:t xml:space="preserve">pipeline. However, once merging all the outputs for the RILs there were inconsistencies suggesting that the parents of the population had more then one parent. The R500 SNPs were consistent across all the individuals whereas the IMB211 SNPs were not suggesting that the parental seed stock has </w:t>
      </w:r>
      <w:proofErr w:type="gramStart"/>
      <w:r w:rsidRPr="00BB1904">
        <w:rPr>
          <w:rFonts w:ascii="Times New Roman" w:hAnsi="Times New Roman"/>
        </w:rPr>
        <w:t>cross pollination</w:t>
      </w:r>
      <w:proofErr w:type="gramEnd"/>
      <w:r w:rsidRPr="00BB1904">
        <w:rPr>
          <w:rFonts w:ascii="Times New Roman" w:hAnsi="Times New Roman"/>
        </w:rPr>
        <w:t xml:space="preserve"> contamination. There was not any evidence that the R500 seed stock was contaminated. This led us to approach this using </w:t>
      </w:r>
      <w:r w:rsidRPr="00BB1904">
        <w:rPr>
          <w:rFonts w:ascii="Times New Roman" w:hAnsi="Times New Roman"/>
        </w:rPr>
        <w:lastRenderedPageBreak/>
        <w:t xml:space="preserve">an alternative genotyping strategy by combining all the individual replicates per RIL into a single file to call SNPs compared to the reference genome. </w:t>
      </w:r>
      <w:proofErr w:type="gramStart"/>
      <w:r w:rsidRPr="00BB1904">
        <w:rPr>
          <w:rFonts w:ascii="Times New Roman" w:hAnsi="Times New Roman"/>
        </w:rPr>
        <w:t>Each SNP was then filtered by comparing it to the genotype of the R500 parent</w:t>
      </w:r>
      <w:proofErr w:type="gramEnd"/>
      <w:r w:rsidRPr="00BB1904">
        <w:rPr>
          <w:rFonts w:ascii="Times New Roman" w:hAnsi="Times New Roman"/>
        </w:rPr>
        <w:t xml:space="preserve">. At each SNP, each RIL was genotyped as R500 or the alternate allele. All these SNPs needed to match up with the one another. At each step there were quality scores and filters that were applied using custom Perl scripts </w:t>
      </w:r>
      <w:ins w:id="14" w:author="Robert" w:date="2016-07-04T14:13:00Z">
        <w:r w:rsidR="000C5E52">
          <w:rPr>
            <w:rFonts w:ascii="Times New Roman" w:hAnsi="Times New Roman"/>
          </w:rPr>
          <w:fldChar w:fldCharType="begin"/>
        </w:r>
      </w:ins>
      <w:ins w:id="15" w:author="Robert" w:date="2016-07-04T14:14:00Z">
        <w:r w:rsidR="000C5E52">
          <w:rPr>
            <w:rFonts w:ascii="Times New Roman" w:hAnsi="Times New Roman"/>
          </w:rPr>
          <w:instrText xml:space="preserve"> ADDIN ZOTERO_ITEM CSL_CITATION {"citationID":"vb0m1fcsh","properties":{"formattedCitation":"{\\rtf (\\uc0\\u8220{}mfcovington/SNPtools\\uc0\\u8221{})}","plainCitation":"(“mfcovington/SNPtools”)"},"citationItems":[{"id":1713,"uris":["http://zotero.org/users/2563346/items/2UVNAE3X"],"uri":["http://zotero.org/users/2563346/items/2UVNAE3X"],"itemData":{"id":1713,"type":"webpage","title":"mfcovington/SNPtools","container-title":"GitHub","abstract":"Contribute to SNPtools development by creating an account on GitHub.","URL":"https://github.com/mfcovington/SNPtools","accessed":{"date-parts":[["2016",7,4]]}}}],"schema":"https://github.com/citation-style-language/schema/raw/master/csl-citation.json"} </w:instrText>
        </w:r>
      </w:ins>
      <w:r w:rsidR="000C5E52">
        <w:rPr>
          <w:rFonts w:ascii="Times New Roman" w:hAnsi="Times New Roman"/>
        </w:rPr>
        <w:fldChar w:fldCharType="separate"/>
      </w:r>
      <w:ins w:id="16" w:author="Robert" w:date="2016-07-04T14:14:00Z">
        <w:r w:rsidR="000C5E52" w:rsidRPr="000C5E52">
          <w:rPr>
            <w:rFonts w:ascii="Times New Roman" w:hAnsi="Times New Roman" w:cs="Times New Roman"/>
          </w:rPr>
          <w:t>(“mfcovington/SNPtools”)</w:t>
        </w:r>
      </w:ins>
      <w:ins w:id="17" w:author="Robert" w:date="2016-07-04T14:13:00Z">
        <w:r w:rsidR="000C5E52">
          <w:rPr>
            <w:rFonts w:ascii="Times New Roman" w:hAnsi="Times New Roman"/>
          </w:rPr>
          <w:fldChar w:fldCharType="end"/>
        </w:r>
      </w:ins>
      <w:r w:rsidRPr="00BB1904">
        <w:rPr>
          <w:rFonts w:ascii="Times New Roman" w:hAnsi="Times New Roman"/>
        </w:rPr>
        <w:t xml:space="preserve">. Only SNPs that met our quality scores were considered. </w:t>
      </w:r>
    </w:p>
    <w:p w14:paraId="0FB8622D" w14:textId="56ADFB34" w:rsidR="005057C8" w:rsidRPr="00BB1904" w:rsidRDefault="005057C8" w:rsidP="005057C8">
      <w:pPr>
        <w:pStyle w:val="BodyText"/>
        <w:rPr>
          <w:rFonts w:ascii="Times New Roman" w:hAnsi="Times New Roman"/>
        </w:rPr>
      </w:pPr>
      <w:r w:rsidRPr="00BB1904">
        <w:rPr>
          <w:rFonts w:ascii="Times New Roman" w:hAnsi="Times New Roman"/>
        </w:rPr>
        <w:t xml:space="preserve">Genotypic Bin Creation </w:t>
      </w:r>
    </w:p>
    <w:p w14:paraId="607F7180" w14:textId="3CFDEEF6" w:rsidR="006E0172" w:rsidRPr="00BB1904" w:rsidRDefault="005057C8" w:rsidP="005057C8">
      <w:pPr>
        <w:pStyle w:val="BodyText"/>
        <w:rPr>
          <w:rFonts w:ascii="Times New Roman" w:hAnsi="Times New Roman"/>
        </w:rPr>
      </w:pPr>
      <w:r w:rsidRPr="00BB1904">
        <w:rPr>
          <w:rFonts w:ascii="Times New Roman" w:hAnsi="Times New Roman"/>
        </w:rPr>
        <w:t xml:space="preserve">All of the SNPs were then assembled along the chromosomes according to their genomic location. Aligning all the individuals in the population allowed us to calculate unique </w:t>
      </w:r>
      <w:proofErr w:type="spellStart"/>
      <w:r w:rsidRPr="00BB1904">
        <w:rPr>
          <w:rFonts w:ascii="Times New Roman" w:hAnsi="Times New Roman"/>
        </w:rPr>
        <w:t>recombinations</w:t>
      </w:r>
      <w:proofErr w:type="spellEnd"/>
      <w:r w:rsidRPr="00BB1904">
        <w:rPr>
          <w:rFonts w:ascii="Times New Roman" w:hAnsi="Times New Roman"/>
        </w:rPr>
        <w:t xml:space="preserve"> that are present in the population. These unique bins were determined by custom Perl scripts </w:t>
      </w:r>
      <w:ins w:id="18" w:author="Robert" w:date="2016-07-04T14:13:00Z">
        <w:r w:rsidR="000C5E52">
          <w:rPr>
            <w:rFonts w:ascii="Times New Roman" w:hAnsi="Times New Roman"/>
          </w:rPr>
          <w:fldChar w:fldCharType="begin"/>
        </w:r>
        <w:r w:rsidR="000C5E52">
          <w:rPr>
            <w:rFonts w:ascii="Times New Roman" w:hAnsi="Times New Roman"/>
          </w:rPr>
          <w:instrText xml:space="preserve"> ADDIN ZOTERO_ITEM CSL_CITATION {"citationID":"iec61aucj","properties":{"formattedCitation":"{\\rtf (\\uc0\\u8220{}mfcovington/detect-boundaries\\uc0\\u8221{})}","plainCitation":"(“mfcovington/detect-boundaries”)"},"citationItems":[{"id":1715,"uris":["http://zotero.org/users/2563346/items/WU8P98N9"],"uri":["http://zotero.org/users/2563346/items/WU8P98N9"],"itemData":{"id":1715,"type":"webpage","title":"mfcovington/detect-boundaries","container-title":"GitHub","abstract":"Contribute to detect-boundaries development by creating an account on GitHub.","URL":"https://github.com/mfcovington/detect-boundaries","accessed":{"date-parts":[["2016",7,4]]}}}],"schema":"https://github.com/citation-style-language/schema/raw/master/csl-citation.json"} </w:instrText>
        </w:r>
      </w:ins>
      <w:r w:rsidR="000C5E52">
        <w:rPr>
          <w:rFonts w:ascii="Times New Roman" w:hAnsi="Times New Roman"/>
        </w:rPr>
        <w:fldChar w:fldCharType="separate"/>
      </w:r>
      <w:ins w:id="19" w:author="Robert" w:date="2016-07-04T14:13:00Z">
        <w:r w:rsidR="000C5E52" w:rsidRPr="000C5E52">
          <w:rPr>
            <w:rFonts w:ascii="Times New Roman" w:hAnsi="Times New Roman" w:cs="Times New Roman"/>
          </w:rPr>
          <w:t>(“mfcovington/detect-boundaries”)</w:t>
        </w:r>
        <w:r w:rsidR="000C5E52">
          <w:rPr>
            <w:rFonts w:ascii="Times New Roman" w:hAnsi="Times New Roman"/>
          </w:rPr>
          <w:fldChar w:fldCharType="end"/>
        </w:r>
      </w:ins>
      <w:r w:rsidRPr="00BB1904">
        <w:rPr>
          <w:rFonts w:ascii="Times New Roman" w:hAnsi="Times New Roman"/>
        </w:rPr>
        <w:t xml:space="preserve">. SNPs located in the middle of the genotypic bin </w:t>
      </w:r>
      <w:proofErr w:type="gramStart"/>
      <w:r w:rsidRPr="00BB1904">
        <w:rPr>
          <w:rFonts w:ascii="Times New Roman" w:hAnsi="Times New Roman"/>
        </w:rPr>
        <w:t>were selected to be used</w:t>
      </w:r>
      <w:proofErr w:type="gramEnd"/>
      <w:r w:rsidRPr="00BB1904">
        <w:rPr>
          <w:rFonts w:ascii="Times New Roman" w:hAnsi="Times New Roman"/>
        </w:rPr>
        <w:t xml:space="preserve"> for placement of scaffolds and the creation of the genetic map.</w:t>
      </w:r>
    </w:p>
    <w:p w14:paraId="143229B9" w14:textId="77777777" w:rsidR="00C04362" w:rsidRPr="00BB1904" w:rsidRDefault="006E0172" w:rsidP="006E0172">
      <w:pPr>
        <w:pStyle w:val="Heading2"/>
        <w:spacing w:before="0"/>
        <w:rPr>
          <w:rFonts w:ascii="Times New Roman" w:hAnsi="Times New Roman" w:cs="Times New Roman"/>
          <w:b w:val="0"/>
          <w:bCs w:val="0"/>
          <w:color w:val="auto"/>
          <w:sz w:val="24"/>
          <w:szCs w:val="24"/>
        </w:rPr>
      </w:pPr>
      <w:bookmarkStart w:id="20" w:name="genetic-map-construction"/>
      <w:bookmarkEnd w:id="20"/>
      <w:r w:rsidRPr="00BB1904">
        <w:rPr>
          <w:rFonts w:ascii="Times New Roman" w:hAnsi="Times New Roman" w:cs="Times New Roman"/>
          <w:b w:val="0"/>
          <w:bCs w:val="0"/>
          <w:color w:val="auto"/>
          <w:sz w:val="24"/>
          <w:szCs w:val="24"/>
        </w:rPr>
        <w:t>Genetic Map Construction</w:t>
      </w:r>
    </w:p>
    <w:p w14:paraId="63775919" w14:textId="469305C8" w:rsidR="00C04362" w:rsidRPr="00BB1904" w:rsidRDefault="006E0172" w:rsidP="006E0172">
      <w:pPr>
        <w:pStyle w:val="FirstParagraph"/>
        <w:spacing w:before="0" w:after="0"/>
        <w:rPr>
          <w:rFonts w:ascii="Times New Roman" w:hAnsi="Times New Roman" w:cs="Times New Roman"/>
        </w:rPr>
      </w:pPr>
      <w:r w:rsidRPr="00614F6C">
        <w:rPr>
          <w:rFonts w:ascii="Times New Roman" w:hAnsi="Times New Roman" w:cs="Times New Roman"/>
        </w:rPr>
        <w:t>Using one unique SNP per genotype bin, we created a saturated genetic map. The genetic map was constructed using the chromosomal position of each of the SNPs as a starting point for marker ordering along the c</w:t>
      </w:r>
      <w:r w:rsidRPr="00370C8E">
        <w:rPr>
          <w:rFonts w:ascii="Times New Roman" w:hAnsi="Times New Roman" w:cs="Times New Roman"/>
        </w:rPr>
        <w:t xml:space="preserve">hromosomes. Each chromosome was treated as a large linkage group and each SNP was tested for linkage disequilibrium with all other SNPs with the R/QTL package </w:t>
      </w:r>
      <w:ins w:id="21" w:author="Robert" w:date="2016-07-04T14:16:00Z">
        <w:r w:rsidR="000C5E52">
          <w:rPr>
            <w:rFonts w:ascii="Times New Roman" w:hAnsi="Times New Roman" w:cs="Times New Roman"/>
          </w:rPr>
          <w:fldChar w:fldCharType="begin"/>
        </w:r>
        <w:r w:rsidR="000C5E52">
          <w:rPr>
            <w:rFonts w:ascii="Times New Roman" w:hAnsi="Times New Roman" w:cs="Times New Roman"/>
          </w:rPr>
          <w:instrText xml:space="preserve"> ADDIN ZOTERO_ITEM CSL_CITATION {"citationID":"15u03qjkq8","properties":{"formattedCitation":"{\\rtf (Broman {\\i{}et al.} 2003)}","plainCitation":"(Broman et al. 2003)"},"citationItems":[{"id":1152,"uris":["http://zotero.org/users/2563346/items/6EAWDKK8"],"uri":["http://zotero.org/users/2563346/items/6EAWDKK8"],"itemData":{"id":1152,"type":"article-journal","title":"R/qtl: QTL mapping in experimental crosses","container-title":"Bioinformatics","page":"889-890","volume":"19","issue":"7","source":"bioinformatics.oxfordjournals.org","abstract":"Summary: R/qtl is an extensible, interactive environment for mapping quantitative trait loci (QTLs) in experimental populations derived from inbred lines. It is implemented as an add-on package for the freely-available statistical software, R, and includes functions for estimating genetic maps, identifying genotyping errors, and performing single-QTL and two-dimensional, two-QTL genome scans by multiple methods, with the possible inclusion of covariates.\nAvailability: The package is freely available at http://www.biostat.jhsph.edu/~kbroman/qtl.\nContact: kbroman@jhsph.edu","DOI":"10.1093/bioinformatics/btg112","ISSN":"1367-4803, 1460-2059","note":"PMID: 12724300","shortTitle":"R/qtl","journalAbbreviation":"Bioinformatics","language":"en","author":[{"family":"Broman","given":"Karl W."},{"family":"Wu","given":"Hao"},{"family":"Sen","given":"Śaunak"},{"family":"Churchill","given":"Gary A."}],"issued":{"date-parts":[["2003",5,1]]},"PMID":"12724300"}}],"schema":"https://github.com/citation-style-language/schema/raw/master/csl-citation.json"} </w:instrText>
        </w:r>
      </w:ins>
      <w:r w:rsidR="000C5E52">
        <w:rPr>
          <w:rFonts w:ascii="Times New Roman" w:hAnsi="Times New Roman" w:cs="Times New Roman"/>
        </w:rPr>
        <w:fldChar w:fldCharType="separate"/>
      </w:r>
      <w:ins w:id="22" w:author="Robert" w:date="2016-07-04T14:16:00Z">
        <w:r w:rsidR="000C5E52" w:rsidRPr="000C5E52">
          <w:rPr>
            <w:rFonts w:ascii="Times New Roman" w:hAnsi="Times New Roman" w:cs="Times New Roman"/>
          </w:rPr>
          <w:t xml:space="preserve">(Broman </w:t>
        </w:r>
        <w:r w:rsidR="000C5E52" w:rsidRPr="000C5E52">
          <w:rPr>
            <w:rFonts w:ascii="Times New Roman" w:hAnsi="Times New Roman" w:cs="Times New Roman"/>
            <w:i/>
            <w:iCs/>
          </w:rPr>
          <w:t>et al.</w:t>
        </w:r>
        <w:r w:rsidR="000C5E52" w:rsidRPr="000C5E52">
          <w:rPr>
            <w:rFonts w:ascii="Times New Roman" w:hAnsi="Times New Roman" w:cs="Times New Roman"/>
          </w:rPr>
          <w:t xml:space="preserve"> 2003)</w:t>
        </w:r>
        <w:r w:rsidR="000C5E52">
          <w:rPr>
            <w:rFonts w:ascii="Times New Roman" w:hAnsi="Times New Roman" w:cs="Times New Roman"/>
          </w:rPr>
          <w:fldChar w:fldCharType="end"/>
        </w:r>
      </w:ins>
      <w:r w:rsidRPr="00370C8E">
        <w:rPr>
          <w:rFonts w:ascii="Times New Roman" w:hAnsi="Times New Roman" w:cs="Times New Roman"/>
        </w:rPr>
        <w:t xml:space="preserve"> in the R statistical environment (@R-ref). The larger </w:t>
      </w:r>
      <w:proofErr w:type="gramStart"/>
      <w:r w:rsidRPr="00370C8E">
        <w:rPr>
          <w:rFonts w:ascii="Times New Roman" w:hAnsi="Times New Roman" w:cs="Times New Roman"/>
        </w:rPr>
        <w:t>g</w:t>
      </w:r>
      <w:r w:rsidRPr="0002553E">
        <w:rPr>
          <w:rFonts w:ascii="Times New Roman" w:hAnsi="Times New Roman" w:cs="Times New Roman"/>
        </w:rPr>
        <w:t>aps in the map is</w:t>
      </w:r>
      <w:proofErr w:type="gramEnd"/>
      <w:r w:rsidRPr="0002553E">
        <w:rPr>
          <w:rFonts w:ascii="Times New Roman" w:hAnsi="Times New Roman" w:cs="Times New Roman"/>
        </w:rPr>
        <w:t xml:space="preserve"> where there is little marker information and corresponded to centromeric regions (Figure</w:t>
      </w:r>
      <w:ins w:id="23" w:author="Robert" w:date="2016-07-04T11:50:00Z">
        <w:r w:rsidR="00614F6C">
          <w:rPr>
            <w:rFonts w:ascii="Times New Roman" w:hAnsi="Times New Roman" w:cs="Times New Roman"/>
          </w:rPr>
          <w:t xml:space="preserve"> 9b</w:t>
        </w:r>
      </w:ins>
      <w:r w:rsidRPr="00614F6C">
        <w:rPr>
          <w:rFonts w:ascii="Times New Roman" w:hAnsi="Times New Roman" w:cs="Times New Roman"/>
        </w:rPr>
        <w:t xml:space="preserve">). </w:t>
      </w:r>
      <w:proofErr w:type="gramStart"/>
      <w:r w:rsidRPr="00614F6C">
        <w:rPr>
          <w:rFonts w:ascii="Times New Roman" w:hAnsi="Times New Roman" w:cs="Times New Roman"/>
        </w:rPr>
        <w:t>These large gaps caused a small problem when ordering the markers and connecting each of the chromosomal arms in the correct order.</w:t>
      </w:r>
      <w:proofErr w:type="gramEnd"/>
      <w:r w:rsidRPr="00614F6C">
        <w:rPr>
          <w:rFonts w:ascii="Times New Roman" w:hAnsi="Times New Roman" w:cs="Times New Roman"/>
        </w:rPr>
        <w:t xml:space="preserve"> In these or</w:t>
      </w:r>
      <w:r w:rsidRPr="00370C8E">
        <w:rPr>
          <w:rFonts w:ascii="Times New Roman" w:hAnsi="Times New Roman" w:cs="Times New Roman"/>
        </w:rPr>
        <w:t>d</w:t>
      </w:r>
      <w:r w:rsidRPr="0002553E">
        <w:rPr>
          <w:rFonts w:ascii="Times New Roman" w:hAnsi="Times New Roman" w:cs="Times New Roman"/>
        </w:rPr>
        <w:t>ering chromosomes X, Y, Z we used the physical position of the SNPs to connect the two arms in the correct order. The orientation of the scaffolds cannot be determined with the current methods because of we are limited by the size of the population. Therefore, scaffolds are placed between adjacent bins determined by lowest recombination probabilities.</w:t>
      </w:r>
    </w:p>
    <w:p w14:paraId="74A20B71" w14:textId="77777777" w:rsidR="006E0172" w:rsidRPr="00DE0FEB" w:rsidRDefault="006E0172" w:rsidP="006E0172">
      <w:pPr>
        <w:pStyle w:val="Heading2"/>
        <w:spacing w:before="0"/>
        <w:rPr>
          <w:rFonts w:ascii="Times New Roman" w:hAnsi="Times New Roman" w:cs="Times New Roman"/>
          <w:b w:val="0"/>
          <w:bCs w:val="0"/>
          <w:color w:val="auto"/>
          <w:sz w:val="24"/>
          <w:szCs w:val="24"/>
        </w:rPr>
      </w:pPr>
      <w:bookmarkStart w:id="24" w:name="qtl-comparisons"/>
      <w:bookmarkEnd w:id="24"/>
    </w:p>
    <w:p w14:paraId="079DD575" w14:textId="77777777" w:rsidR="00C0436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QTL Comparisons</w:t>
      </w:r>
    </w:p>
    <w:p w14:paraId="4D129017" w14:textId="3B3660A2" w:rsidR="00C04362" w:rsidRPr="00614F6C" w:rsidRDefault="006E0172" w:rsidP="006E0172">
      <w:pPr>
        <w:pStyle w:val="FirstParagraph"/>
        <w:spacing w:before="0" w:after="0"/>
        <w:rPr>
          <w:rFonts w:ascii="Times New Roman" w:hAnsi="Times New Roman" w:cs="Times New Roman"/>
        </w:rPr>
      </w:pPr>
      <w:r w:rsidRPr="00BB1904">
        <w:rPr>
          <w:rFonts w:ascii="Times New Roman" w:hAnsi="Times New Roman" w:cs="Times New Roman"/>
        </w:rPr>
        <w:t xml:space="preserve">To demonstrate an improvement in coverage in mapping physiological traits, we remapped two traits from </w:t>
      </w:r>
      <w:ins w:id="25" w:author="Robert" w:date="2016-07-04T13:32:00Z">
        <w:r w:rsidR="002337E3">
          <w:rPr>
            <w:rFonts w:ascii="Times New Roman" w:hAnsi="Times New Roman" w:cs="Times New Roman"/>
          </w:rPr>
          <w:fldChar w:fldCharType="begin"/>
        </w:r>
        <w:r w:rsidR="002337E3">
          <w:rPr>
            <w:rFonts w:ascii="Times New Roman" w:hAnsi="Times New Roman" w:cs="Times New Roman"/>
          </w:rPr>
          <w:instrText xml:space="preserve"> ADDIN ZOTERO_ITEM CSL_CITATION {"citationID":"2g92cttbdp","properties":{"formattedCitation":"{\\rtf (Brock {\\i{}et al.} 2010)}","plainCitation":"(Brock et al. 2010)"},"citationItems":[{"id":241,"uris":["http://zotero.org/users/2563346/items/KC5MDBCZ"],"uri":["http://zotero.org/users/2563346/items/KC5MDBCZ"],"itemData":{"id":241,"type":"article-journal","title":"Floral Genetic Architecture: An Examination of QTL Architecture Underlying Floral (Co)Variation Across Environments","container-title":"Genetics","page":"1451-1465","volume":"186","issue":"4","source":"CrossRef","DOI":"10.1534/genetics.110.119982","ISSN":"0016-6731","shortTitle":"Floral Genetic Architecture","language":"en","author":[{"family":"Brock","given":"M. T."},{"family":"Dechaine","given":"J. M."},{"family":"Iniguez-Luy","given":"F. L."},{"family":"Maloof","given":"J. N."},{"family":"Stinchcombe","given":"J. R."},{"family":"Weinig","given":"C."}],"issued":{"date-parts":[["2010",12,1]]}}}],"schema":"https://github.com/citation-style-language/schema/raw/master/csl-citation.json"} </w:instrText>
        </w:r>
      </w:ins>
      <w:r w:rsidR="002337E3">
        <w:rPr>
          <w:rFonts w:ascii="Times New Roman" w:hAnsi="Times New Roman" w:cs="Times New Roman"/>
        </w:rPr>
        <w:fldChar w:fldCharType="separate"/>
      </w:r>
      <w:ins w:id="26" w:author="Robert" w:date="2016-07-04T13:32:00Z">
        <w:r w:rsidR="002337E3" w:rsidRPr="000C5E52">
          <w:rPr>
            <w:rFonts w:ascii="Times New Roman" w:hAnsi="Times New Roman" w:cs="Times New Roman"/>
          </w:rPr>
          <w:t xml:space="preserve">(Brock </w:t>
        </w:r>
        <w:r w:rsidR="002337E3" w:rsidRPr="000C5E52">
          <w:rPr>
            <w:rFonts w:ascii="Times New Roman" w:hAnsi="Times New Roman" w:cs="Times New Roman"/>
            <w:i/>
            <w:iCs/>
          </w:rPr>
          <w:t>et al.</w:t>
        </w:r>
        <w:r w:rsidR="002337E3" w:rsidRPr="000C5E52">
          <w:rPr>
            <w:rFonts w:ascii="Times New Roman" w:hAnsi="Times New Roman" w:cs="Times New Roman"/>
          </w:rPr>
          <w:t xml:space="preserve"> 2010)</w:t>
        </w:r>
        <w:r w:rsidR="002337E3">
          <w:rPr>
            <w:rFonts w:ascii="Times New Roman" w:hAnsi="Times New Roman" w:cs="Times New Roman"/>
          </w:rPr>
          <w:fldChar w:fldCharType="end"/>
        </w:r>
      </w:ins>
      <w:r w:rsidRPr="00BB1904">
        <w:rPr>
          <w:rFonts w:ascii="Times New Roman" w:hAnsi="Times New Roman" w:cs="Times New Roman"/>
        </w:rPr>
        <w:t xml:space="preserve">that used the existing genetic map. As the fairest comparisons between maps, marker regression was performed using the </w:t>
      </w:r>
      <w:proofErr w:type="gramStart"/>
      <w:r w:rsidRPr="00BB1904">
        <w:rPr>
          <w:rFonts w:ascii="Times New Roman" w:hAnsi="Times New Roman" w:cs="Times New Roman"/>
        </w:rPr>
        <w:t>scanone(</w:t>
      </w:r>
      <w:proofErr w:type="gramEnd"/>
      <w:r w:rsidRPr="00BB1904">
        <w:rPr>
          <w:rFonts w:ascii="Times New Roman" w:hAnsi="Times New Roman" w:cs="Times New Roman"/>
        </w:rPr>
        <w:t>) function in R</w:t>
      </w:r>
      <w:ins w:id="27" w:author="Robert" w:date="2016-07-04T14:23:00Z">
        <w:r w:rsidR="0051038F">
          <w:rPr>
            <w:rFonts w:ascii="Times New Roman" w:hAnsi="Times New Roman" w:cs="Times New Roman"/>
          </w:rPr>
          <w:t>/</w:t>
        </w:r>
      </w:ins>
      <w:r w:rsidRPr="00BB1904">
        <w:rPr>
          <w:rFonts w:ascii="Times New Roman" w:hAnsi="Times New Roman" w:cs="Times New Roman"/>
        </w:rPr>
        <w:t xml:space="preserve">QTL with 10,000 permutations to determine the significance cutoff (Figure </w:t>
      </w:r>
      <w:ins w:id="28" w:author="Robert" w:date="2016-07-04T11:50:00Z">
        <w:r w:rsidR="00614F6C">
          <w:rPr>
            <w:rFonts w:ascii="Times New Roman" w:hAnsi="Times New Roman" w:cs="Times New Roman"/>
          </w:rPr>
          <w:t>9c</w:t>
        </w:r>
      </w:ins>
      <w:r w:rsidRPr="00614F6C">
        <w:rPr>
          <w:rFonts w:ascii="Times New Roman" w:hAnsi="Times New Roman" w:cs="Times New Roman"/>
        </w:rPr>
        <w:t>).</w:t>
      </w:r>
    </w:p>
    <w:p w14:paraId="5C2EB119" w14:textId="77777777" w:rsidR="006E0172" w:rsidRPr="00BB1904" w:rsidRDefault="006E0172" w:rsidP="006E0172">
      <w:pPr>
        <w:pStyle w:val="Heading1"/>
        <w:spacing w:before="0"/>
        <w:rPr>
          <w:rFonts w:ascii="Times New Roman" w:hAnsi="Times New Roman" w:cs="Times New Roman"/>
          <w:b w:val="0"/>
          <w:bCs w:val="0"/>
          <w:color w:val="auto"/>
          <w:sz w:val="24"/>
          <w:szCs w:val="24"/>
          <w:u w:val="single"/>
        </w:rPr>
      </w:pPr>
      <w:bookmarkStart w:id="29" w:name="results-and-discussion"/>
      <w:bookmarkEnd w:id="29"/>
    </w:p>
    <w:p w14:paraId="064CF7C2"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Results and Discussion</w:t>
      </w:r>
    </w:p>
    <w:p w14:paraId="51C981A0" w14:textId="77777777" w:rsidR="006E0172" w:rsidRPr="00BB1904" w:rsidRDefault="006E0172" w:rsidP="006E0172">
      <w:pPr>
        <w:pStyle w:val="Heading2"/>
        <w:spacing w:before="0"/>
        <w:rPr>
          <w:rFonts w:ascii="Times New Roman" w:hAnsi="Times New Roman" w:cs="Times New Roman"/>
          <w:b w:val="0"/>
          <w:bCs w:val="0"/>
          <w:color w:val="auto"/>
          <w:sz w:val="24"/>
          <w:szCs w:val="24"/>
        </w:rPr>
      </w:pPr>
      <w:bookmarkStart w:id="30" w:name="deep-rna-sequencing-of-a-ril-population-"/>
      <w:bookmarkEnd w:id="30"/>
    </w:p>
    <w:p w14:paraId="3A7EC126" w14:textId="77777777" w:rsidR="00C04362" w:rsidRPr="00614F6C" w:rsidRDefault="006E0172" w:rsidP="006E0172">
      <w:pPr>
        <w:pStyle w:val="Heading2"/>
        <w:spacing w:before="0"/>
        <w:rPr>
          <w:rFonts w:ascii="Times New Roman" w:hAnsi="Times New Roman" w:cs="Times New Roman"/>
          <w:b w:val="0"/>
          <w:bCs w:val="0"/>
          <w:color w:val="auto"/>
          <w:sz w:val="24"/>
          <w:szCs w:val="24"/>
        </w:rPr>
      </w:pPr>
      <w:r w:rsidRPr="00614F6C">
        <w:rPr>
          <w:rFonts w:ascii="Times New Roman" w:hAnsi="Times New Roman" w:cs="Times New Roman"/>
          <w:b w:val="0"/>
          <w:bCs w:val="0"/>
          <w:color w:val="auto"/>
          <w:sz w:val="24"/>
          <w:szCs w:val="24"/>
        </w:rPr>
        <w:t>Deep RNA sequencing of a RIL population and its parents</w:t>
      </w:r>
    </w:p>
    <w:p w14:paraId="2BC4A978" w14:textId="40CA6C1E" w:rsidR="00C04362" w:rsidRPr="006E0172" w:rsidRDefault="006E0172" w:rsidP="006E0172">
      <w:pPr>
        <w:pStyle w:val="FirstParagraph"/>
        <w:spacing w:before="0" w:after="0"/>
        <w:rPr>
          <w:rFonts w:ascii="Times New Roman" w:hAnsi="Times New Roman" w:cs="Times New Roman"/>
        </w:rPr>
      </w:pPr>
      <w:r w:rsidRPr="00370C8E">
        <w:rPr>
          <w:rFonts w:ascii="Times New Roman" w:hAnsi="Times New Roman" w:cs="Times New Roman"/>
        </w:rPr>
        <w:t xml:space="preserve">We performed deep RNA sequencing of 124 members of a recombinant inbred line (RIL) population derived from the </w:t>
      </w:r>
      <w:r w:rsidRPr="00BB1904">
        <w:rPr>
          <w:rFonts w:ascii="Times New Roman" w:hAnsi="Times New Roman" w:cs="Times New Roman"/>
        </w:rPr>
        <w:t xml:space="preserve">Brassica </w:t>
      </w:r>
      <w:proofErr w:type="gramStart"/>
      <w:r w:rsidRPr="00BB1904">
        <w:rPr>
          <w:rFonts w:ascii="Times New Roman" w:hAnsi="Times New Roman" w:cs="Times New Roman"/>
        </w:rPr>
        <w:t>rapa</w:t>
      </w:r>
      <w:proofErr w:type="gramEnd"/>
      <w:r w:rsidRPr="00BB1904">
        <w:rPr>
          <w:rFonts w:ascii="Times New Roman" w:hAnsi="Times New Roman" w:cs="Times New Roman"/>
        </w:rPr>
        <w:t xml:space="preserve"> accessions R500 and IMB211. We sequenced each member of the RIL population with X-X replicates at an average of X reads mapped per replicate for a combined mean of X reads mapped per RIL</w:t>
      </w:r>
      <w:r w:rsidR="00BB1904">
        <w:rPr>
          <w:rStyle w:val="CommentReference"/>
        </w:rPr>
        <w:commentReference w:id="31"/>
      </w:r>
      <w:ins w:id="32" w:author="Robert" w:date="2016-07-04T11:42:00Z">
        <w:r w:rsidR="00BB1904">
          <w:rPr>
            <w:rFonts w:ascii="Times New Roman" w:hAnsi="Times New Roman" w:cs="Times New Roman"/>
          </w:rPr>
          <w:t xml:space="preserve">. </w:t>
        </w:r>
      </w:ins>
      <w:r w:rsidRPr="00BB1904">
        <w:rPr>
          <w:rFonts w:ascii="Times New Roman" w:hAnsi="Times New Roman" w:cs="Times New Roman"/>
        </w:rPr>
        <w:t xml:space="preserve">We have previously described the deep sequencing of R500 and IMB211 </w:t>
      </w:r>
      <w:ins w:id="33" w:author="Robert" w:date="2016-07-04T13:32:00Z">
        <w:r w:rsidR="002337E3">
          <w:rPr>
            <w:rFonts w:ascii="Times New Roman" w:hAnsi="Times New Roman" w:cs="Times New Roman"/>
          </w:rPr>
          <w:fldChar w:fldCharType="begin"/>
        </w:r>
        <w:r w:rsidR="002337E3">
          <w:rPr>
            <w:rFonts w:ascii="Times New Roman" w:hAnsi="Times New Roman" w:cs="Times New Roman"/>
          </w:rPr>
          <w:instrText xml:space="preserve"> ADDIN ZOTERO_ITEM CSL_CITATION {"citationID":"14ngrftodk","properties":{"formattedCitation":"{\\rtf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cs="Times New Roman"/>
        </w:rPr>
        <w:fldChar w:fldCharType="separate"/>
      </w:r>
      <w:ins w:id="34" w:author="Robert" w:date="2016-07-04T13:32:00Z">
        <w:r w:rsidR="002337E3" w:rsidRPr="000C5E52">
          <w:rPr>
            <w:rFonts w:ascii="Times New Roman" w:hAnsi="Times New Roman" w:cs="Times New Roman"/>
          </w:rPr>
          <w:t xml:space="preserve">(Devisetty </w:t>
        </w:r>
        <w:r w:rsidR="002337E3" w:rsidRPr="000C5E52">
          <w:rPr>
            <w:rFonts w:ascii="Times New Roman" w:hAnsi="Times New Roman" w:cs="Times New Roman"/>
            <w:i/>
            <w:iCs/>
          </w:rPr>
          <w:t>et al.</w:t>
        </w:r>
        <w:r w:rsidR="002337E3" w:rsidRPr="000C5E52">
          <w:rPr>
            <w:rFonts w:ascii="Times New Roman" w:hAnsi="Times New Roman" w:cs="Times New Roman"/>
          </w:rPr>
          <w:t xml:space="preserve"> 2014)</w:t>
        </w:r>
        <w:r w:rsidR="002337E3">
          <w:rPr>
            <w:rFonts w:ascii="Times New Roman" w:hAnsi="Times New Roman" w:cs="Times New Roman"/>
          </w:rPr>
          <w:fldChar w:fldCharType="end"/>
        </w:r>
      </w:ins>
      <w:r w:rsidRPr="00BB1904">
        <w:rPr>
          <w:rFonts w:ascii="Times New Roman" w:hAnsi="Times New Roman" w:cs="Times New Roman"/>
        </w:rPr>
        <w:t>and</w:t>
      </w:r>
      <w:r w:rsidRPr="006E0172">
        <w:rPr>
          <w:rFonts w:ascii="Times New Roman" w:hAnsi="Times New Roman" w:cs="Times New Roman"/>
        </w:rPr>
        <w:t xml:space="preserve"> use that data in this current study. These datasets will eventually be used in analyses of differential gene expression; however, we are currently using them for variant discovery and creation of a genetic map resource.</w:t>
      </w:r>
    </w:p>
    <w:p w14:paraId="32A63231" w14:textId="77777777" w:rsidR="006E0172" w:rsidRDefault="006E0172" w:rsidP="006E0172">
      <w:pPr>
        <w:pStyle w:val="Heading2"/>
        <w:spacing w:before="0"/>
        <w:rPr>
          <w:rFonts w:ascii="Times New Roman" w:hAnsi="Times New Roman" w:cs="Times New Roman"/>
          <w:b w:val="0"/>
          <w:color w:val="auto"/>
          <w:sz w:val="24"/>
          <w:szCs w:val="24"/>
        </w:rPr>
      </w:pPr>
      <w:bookmarkStart w:id="35" w:name="r500-vs.-imb211-polymorphism-identificat"/>
      <w:bookmarkEnd w:id="35"/>
    </w:p>
    <w:p w14:paraId="2CE0543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R500 vs. IMB211 polymorphism identification</w:t>
      </w:r>
    </w:p>
    <w:p w14:paraId="350BE10E" w14:textId="36FE71E2"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To identify polymorphisms within the RIL population, we first looked for SNPs and INDELs between R500 and IMB211, the parents of the population. We used an approach previously described for the identification of polymorphisms between R500 and IMB211 with an earlier version of the </w:t>
      </w:r>
      <w:r w:rsidRPr="006E0172">
        <w:rPr>
          <w:rFonts w:ascii="Times New Roman" w:hAnsi="Times New Roman" w:cs="Times New Roman"/>
          <w:i/>
        </w:rPr>
        <w:t>Brassica rapa</w:t>
      </w:r>
      <w:r w:rsidRPr="006E0172">
        <w:rPr>
          <w:rFonts w:ascii="Times New Roman" w:hAnsi="Times New Roman" w:cs="Times New Roman"/>
        </w:rPr>
        <w:t xml:space="preserve"> genome annotation, v1.2</w:t>
      </w:r>
      <w:ins w:id="36" w:author="Robert" w:date="2016-07-04T13:33:00Z">
        <w:r w:rsidR="002337E3">
          <w:rPr>
            <w:rFonts w:ascii="Times New Roman" w:hAnsi="Times New Roman" w:cs="Times New Roman"/>
          </w:rPr>
          <w:t xml:space="preserve"> </w:t>
        </w:r>
        <w:r w:rsidR="002337E3">
          <w:rPr>
            <w:rFonts w:ascii="Times New Roman" w:hAnsi="Times New Roman" w:cs="Times New Roman"/>
          </w:rPr>
          <w:fldChar w:fldCharType="begin"/>
        </w:r>
      </w:ins>
      <w:ins w:id="37" w:author="Robert" w:date="2016-07-04T14:13:00Z">
        <w:r w:rsidR="000C5E52">
          <w:rPr>
            <w:rFonts w:ascii="Times New Roman" w:hAnsi="Times New Roman" w:cs="Times New Roman"/>
          </w:rPr>
          <w:instrText xml:space="preserve"> ADDIN ZOTERO_ITEM CSL_CITATION {"citationID":"MV1sVD4a","properties":{"formattedCitation":"{\\rtf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ins w:id="38" w:author="Robert" w:date="2016-07-04T13:33:00Z">
        <w:r w:rsidR="002337E3">
          <w:rPr>
            <w:rFonts w:ascii="Times New Roman" w:hAnsi="Times New Roman" w:cs="Times New Roman"/>
          </w:rPr>
          <w:fldChar w:fldCharType="separate"/>
        </w:r>
        <w:r w:rsidR="002337E3" w:rsidRPr="008E479F">
          <w:rPr>
            <w:rFonts w:ascii="Times New Roman" w:hAnsi="Times New Roman" w:cs="Times New Roman"/>
          </w:rPr>
          <w:t xml:space="preserve">(Devisetty </w:t>
        </w:r>
        <w:r w:rsidR="002337E3" w:rsidRPr="008E479F">
          <w:rPr>
            <w:rFonts w:ascii="Times New Roman" w:hAnsi="Times New Roman" w:cs="Times New Roman"/>
            <w:i/>
            <w:iCs/>
          </w:rPr>
          <w:t>et al.</w:t>
        </w:r>
        <w:r w:rsidR="002337E3" w:rsidRPr="008E479F">
          <w:rPr>
            <w:rFonts w:ascii="Times New Roman" w:hAnsi="Times New Roman" w:cs="Times New Roman"/>
          </w:rPr>
          <w:t xml:space="preserve"> 2014)</w:t>
        </w:r>
        <w:r w:rsidR="002337E3">
          <w:rPr>
            <w:rFonts w:ascii="Times New Roman" w:hAnsi="Times New Roman" w:cs="Times New Roman"/>
          </w:rPr>
          <w:fldChar w:fldCharType="end"/>
        </w:r>
      </w:ins>
      <w:r w:rsidRPr="006E0172">
        <w:rPr>
          <w:rFonts w:ascii="Times New Roman" w:hAnsi="Times New Roman" w:cs="Times New Roman"/>
        </w:rPr>
        <w:t>. In the current study, we used v1.5 of the genome for all mapping and informatics work.</w:t>
      </w:r>
    </w:p>
    <w:p w14:paraId="23C5A177" w14:textId="6E76104C"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This set of R500 vs. IMB211 polymorphisms was used to genotype each member of the RIL population. Based on the crossing scheme used to create the RIL population, we would expect homozygous regions of contiguous R500 alleles alternating with homozygous regions of contiguous IMB211 alleles. When using this polymorphism set to genotype the RILs; however, there were several regions where R500 and IMB211 alleles were interspersed with no apparent pattern</w:t>
      </w:r>
      <w:commentRangeStart w:id="39"/>
      <w:r w:rsidRPr="006E0172">
        <w:rPr>
          <w:rFonts w:ascii="Times New Roman" w:hAnsi="Times New Roman" w:cs="Times New Roman"/>
        </w:rPr>
        <w:t>.</w:t>
      </w:r>
      <w:commentRangeEnd w:id="39"/>
      <w:r w:rsidR="00BB1904">
        <w:rPr>
          <w:rStyle w:val="CommentReference"/>
        </w:rPr>
        <w:commentReference w:id="39"/>
      </w:r>
      <w:r w:rsidRPr="006E0172">
        <w:rPr>
          <w:rFonts w:ascii="Times New Roman" w:hAnsi="Times New Roman" w:cs="Times New Roman"/>
        </w:rPr>
        <w:t>. This suggests that a different parental source may have been used to construct this RIL population.</w:t>
      </w:r>
    </w:p>
    <w:p w14:paraId="6FD021BA" w14:textId="28E0B978"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To test this hypothesis, we merged all of the sequence data from the individual RILs and then genotyped the merged dataset (Figu</w:t>
      </w:r>
      <w:ins w:id="40" w:author="Robert" w:date="2016-07-04T11:53:00Z">
        <w:r w:rsidR="00614F6C">
          <w:rPr>
            <w:rFonts w:ascii="Times New Roman" w:hAnsi="Times New Roman" w:cs="Times New Roman"/>
          </w:rPr>
          <w:t>re 1A</w:t>
        </w:r>
      </w:ins>
      <w:r w:rsidRPr="006E0172">
        <w:rPr>
          <w:rFonts w:ascii="Times New Roman" w:hAnsi="Times New Roman" w:cs="Times New Roman"/>
        </w:rPr>
        <w:t xml:space="preserve">). Given the relatively large size of the population and the expected introgression frequency and distribution, polymorphisms generated by comparing the actual parents of the RIL population should be segregating with approximately equal allelic frequency in this merged data set (black dots in figure). Most polymorphisms did display this expected distribution; however, there were several large regions that were not segregating, instead they were monomorphic for one of the putative parents of the population (indicated as orange or blue dots in the figure). Nearly all of these regions matched the putative R500 alleles. The primary exception is the bottom of chromosome A03, which displays a gradual transition from equal R500:IMB211 allelic frequency to nearly all IMB211. This pattern is consistent with segregation distortion and </w:t>
      </w:r>
      <w:r w:rsidR="00BB1904">
        <w:rPr>
          <w:rStyle w:val="CommentReference"/>
        </w:rPr>
        <w:commentReference w:id="41"/>
      </w:r>
    </w:p>
    <w:p w14:paraId="1EAAD20F" w14:textId="77777777" w:rsidR="006E0172" w:rsidRDefault="006E0172" w:rsidP="006E0172">
      <w:pPr>
        <w:pStyle w:val="BodyText"/>
        <w:spacing w:before="0" w:after="0"/>
        <w:rPr>
          <w:rFonts w:ascii="Times New Roman" w:hAnsi="Times New Roman" w:cs="Times New Roman"/>
        </w:rPr>
      </w:pPr>
    </w:p>
    <w:p w14:paraId="1A495C19" w14:textId="044BC1A6"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One explanation for the non-segregating regions is that the seed stock of one or both of our parental lines was not actually the true parent of the </w:t>
      </w:r>
      <w:commentRangeStart w:id="42"/>
      <w:r w:rsidRPr="006E0172">
        <w:rPr>
          <w:rFonts w:ascii="Times New Roman" w:hAnsi="Times New Roman" w:cs="Times New Roman"/>
        </w:rPr>
        <w:t>population</w:t>
      </w:r>
      <w:commentRangeEnd w:id="42"/>
      <w:r w:rsidR="00614F6C">
        <w:rPr>
          <w:rStyle w:val="CommentReference"/>
        </w:rPr>
        <w:commentReference w:id="42"/>
      </w:r>
      <w:del w:id="43" w:author="Robert" w:date="2016-07-04T11:55:00Z">
        <w:r w:rsidRPr="006E0172" w:rsidDel="00614F6C">
          <w:rPr>
            <w:rFonts w:ascii="Times New Roman" w:hAnsi="Times New Roman" w:cs="Times New Roman"/>
          </w:rPr>
          <w:delText>(</w:delText>
        </w:r>
        <w:r w:rsidRPr="006E0172" w:rsidDel="00614F6C">
          <w:rPr>
            <w:rFonts w:ascii="Times New Roman" w:hAnsi="Times New Roman" w:cs="Times New Roman"/>
            <w:i/>
          </w:rPr>
          <w:delText>Q: contaminated?</w:delText>
        </w:r>
        <w:r w:rsidRPr="006E0172" w:rsidDel="00614F6C">
          <w:rPr>
            <w:rFonts w:ascii="Times New Roman" w:hAnsi="Times New Roman" w:cs="Times New Roman"/>
          </w:rPr>
          <w:delText>)</w:delText>
        </w:r>
      </w:del>
      <w:r w:rsidRPr="006E0172">
        <w:rPr>
          <w:rFonts w:ascii="Times New Roman" w:hAnsi="Times New Roman" w:cs="Times New Roman"/>
        </w:rPr>
        <w:t>. To evaluate this possibility, we sequenced several additional seed stocks of R500 and IMB211</w:t>
      </w:r>
      <w:del w:id="44" w:author="Robert" w:date="2016-07-04T11:44:00Z">
        <w:r w:rsidRPr="006E0172" w:rsidDel="00BB1904">
          <w:rPr>
            <w:rFonts w:ascii="Times New Roman" w:hAnsi="Times New Roman" w:cs="Times New Roman"/>
          </w:rPr>
          <w:delText xml:space="preserve"> (</w:delText>
        </w:r>
        <w:r w:rsidRPr="006E0172" w:rsidDel="00BB1904">
          <w:rPr>
            <w:rFonts w:ascii="Times New Roman" w:hAnsi="Times New Roman" w:cs="Times New Roman"/>
            <w:i/>
          </w:rPr>
          <w:delText>Q: How distinct are the sources?</w:delText>
        </w:r>
        <w:r w:rsidRPr="006E0172" w:rsidDel="00BB1904">
          <w:rPr>
            <w:rFonts w:ascii="Times New Roman" w:hAnsi="Times New Roman" w:cs="Times New Roman"/>
          </w:rPr>
          <w:delText>)</w:delText>
        </w:r>
      </w:del>
      <w:r w:rsidRPr="006E0172">
        <w:rPr>
          <w:rFonts w:ascii="Times New Roman" w:hAnsi="Times New Roman" w:cs="Times New Roman"/>
        </w:rPr>
        <w:t xml:space="preserve">. The genotypes of all </w:t>
      </w:r>
      <w:r w:rsidRPr="006E0172">
        <w:rPr>
          <w:rFonts w:ascii="Times New Roman" w:hAnsi="Times New Roman" w:cs="Times New Roman"/>
          <w:i/>
        </w:rPr>
        <w:t>X</w:t>
      </w:r>
      <w:r w:rsidRPr="006E0172">
        <w:rPr>
          <w:rFonts w:ascii="Times New Roman" w:hAnsi="Times New Roman" w:cs="Times New Roman"/>
        </w:rPr>
        <w:t xml:space="preserve"> R500 seed stocks were consistent with one another across all </w:t>
      </w:r>
      <w:del w:id="45" w:author="Robert" w:date="2016-07-04T11:44:00Z">
        <w:r w:rsidRPr="006E0172" w:rsidDel="00BB1904">
          <w:rPr>
            <w:rFonts w:ascii="Times New Roman" w:hAnsi="Times New Roman" w:cs="Times New Roman"/>
          </w:rPr>
          <w:delText>(</w:delText>
        </w:r>
        <w:r w:rsidRPr="006E0172" w:rsidDel="00BB1904">
          <w:rPr>
            <w:rFonts w:ascii="Times New Roman" w:hAnsi="Times New Roman" w:cs="Times New Roman"/>
            <w:i/>
          </w:rPr>
          <w:delText>Q: 198,141?</w:delText>
        </w:r>
        <w:r w:rsidRPr="006E0172" w:rsidDel="00BB1904">
          <w:rPr>
            <w:rFonts w:ascii="Times New Roman" w:hAnsi="Times New Roman" w:cs="Times New Roman"/>
          </w:rPr>
          <w:delText xml:space="preserve">) </w:delText>
        </w:r>
      </w:del>
      <w:r w:rsidRPr="006E0172">
        <w:rPr>
          <w:rFonts w:ascii="Times New Roman" w:hAnsi="Times New Roman" w:cs="Times New Roman"/>
        </w:rPr>
        <w:t xml:space="preserve">polymorphisms. There were, however, at least </w:t>
      </w:r>
      <w:r w:rsidRPr="006E0172">
        <w:rPr>
          <w:rFonts w:ascii="Times New Roman" w:hAnsi="Times New Roman" w:cs="Times New Roman"/>
          <w:i/>
        </w:rPr>
        <w:t>X</w:t>
      </w:r>
      <w:r w:rsidRPr="006E0172">
        <w:rPr>
          <w:rFonts w:ascii="Times New Roman" w:hAnsi="Times New Roman" w:cs="Times New Roman"/>
        </w:rPr>
        <w:t xml:space="preserve"> distinct genotypic variants within the </w:t>
      </w:r>
      <w:r w:rsidRPr="006E0172">
        <w:rPr>
          <w:rFonts w:ascii="Times New Roman" w:hAnsi="Times New Roman" w:cs="Times New Roman"/>
          <w:i/>
        </w:rPr>
        <w:t>X</w:t>
      </w:r>
      <w:r w:rsidRPr="006E0172">
        <w:rPr>
          <w:rFonts w:ascii="Times New Roman" w:hAnsi="Times New Roman" w:cs="Times New Roman"/>
        </w:rPr>
        <w:t xml:space="preserve"> IMB211 seed stocks. Therefore, we proceeded to work under the assumption that the sequences from the R500 seed stocks that we have provide a reasonably accurate genotypic representation of the R500 parent used to create the R500-IMB211 RIL population.</w:t>
      </w:r>
    </w:p>
    <w:p w14:paraId="0B5EEBF9" w14:textId="77777777" w:rsidR="006E0172" w:rsidRDefault="006E0172" w:rsidP="006E0172">
      <w:pPr>
        <w:pStyle w:val="Heading2"/>
        <w:spacing w:before="0"/>
        <w:rPr>
          <w:rFonts w:ascii="Times New Roman" w:hAnsi="Times New Roman" w:cs="Times New Roman"/>
          <w:b w:val="0"/>
          <w:color w:val="auto"/>
          <w:sz w:val="24"/>
          <w:szCs w:val="24"/>
        </w:rPr>
      </w:pPr>
      <w:bookmarkStart w:id="46" w:name="population-based-snp-discovery"/>
      <w:bookmarkEnd w:id="46"/>
    </w:p>
    <w:p w14:paraId="538F6E7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Population-based SNP discovery</w:t>
      </w:r>
    </w:p>
    <w:p w14:paraId="408DE895" w14:textId="4575A55B"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Due to the uncertainty surrounding the IMB211 parent of the RILs, we switched to a population-based approach for discovering SNPs. This new strategy involves identifying variants within the RIL population and using the R500 data to determine which is the R500 allele and which is the IMB211 allele for each SNP. Using this approach, we identified 146,027 SNPs across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's ten chromosomes (Table</w:t>
      </w:r>
      <w:ins w:id="47" w:author="Robert" w:date="2016-07-04T11:54:00Z">
        <w:r w:rsidR="00614F6C">
          <w:rPr>
            <w:rFonts w:ascii="Times New Roman" w:hAnsi="Times New Roman" w:cs="Times New Roman"/>
          </w:rPr>
          <w:t xml:space="preserve"> 1</w:t>
        </w:r>
      </w:ins>
      <w:r w:rsidRPr="006E0172">
        <w:rPr>
          <w:rFonts w:ascii="Times New Roman" w:hAnsi="Times New Roman" w:cs="Times New Roman"/>
        </w:rPr>
        <w:t>).</w:t>
      </w:r>
    </w:p>
    <w:p w14:paraId="1F2060B1" w14:textId="77777777" w:rsidR="006E0172" w:rsidRDefault="006E0172" w:rsidP="006E0172">
      <w:pPr>
        <w:pStyle w:val="BodyText"/>
        <w:spacing w:before="0" w:after="0"/>
        <w:rPr>
          <w:rFonts w:ascii="Times New Roman" w:hAnsi="Times New Roman" w:cs="Times New Roman"/>
        </w:rPr>
      </w:pPr>
    </w:p>
    <w:p w14:paraId="382A217F" w14:textId="5179F0F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Using the population-based SNPs to genotype the merged RIL sequence data produces the expected allele frequencies throughout the entire genome (Figure</w:t>
      </w:r>
      <w:ins w:id="48" w:author="Robert" w:date="2016-07-04T11:54:00Z">
        <w:r w:rsidR="00614F6C">
          <w:rPr>
            <w:rFonts w:ascii="Times New Roman" w:hAnsi="Times New Roman" w:cs="Times New Roman"/>
          </w:rPr>
          <w:t xml:space="preserve"> 1B</w:t>
        </w:r>
      </w:ins>
      <w:r w:rsidRPr="006E0172">
        <w:rPr>
          <w:rFonts w:ascii="Times New Roman" w:hAnsi="Times New Roman" w:cs="Times New Roman"/>
        </w:rPr>
        <w:t xml:space="preserve">). Over </w:t>
      </w:r>
      <w:r w:rsidRPr="006E0172">
        <w:rPr>
          <w:rFonts w:ascii="Times New Roman" w:hAnsi="Times New Roman" w:cs="Times New Roman"/>
          <w:i/>
        </w:rPr>
        <w:t>X</w:t>
      </w:r>
      <w:r w:rsidRPr="006E0172">
        <w:rPr>
          <w:rFonts w:ascii="Times New Roman" w:hAnsi="Times New Roman" w:cs="Times New Roman"/>
        </w:rPr>
        <w:t xml:space="preserve">% of the genome is within </w:t>
      </w:r>
      <w:commentRangeStart w:id="49"/>
      <w:r w:rsidRPr="006E0172">
        <w:rPr>
          <w:rFonts w:ascii="Times New Roman" w:hAnsi="Times New Roman" w:cs="Times New Roman"/>
        </w:rPr>
        <w:t>of</w:t>
      </w:r>
      <w:commentRangeEnd w:id="49"/>
      <w:r w:rsidR="00614F6C">
        <w:rPr>
          <w:rStyle w:val="CommentReference"/>
        </w:rPr>
        <w:commentReference w:id="49"/>
      </w:r>
      <w:r w:rsidRPr="006E0172">
        <w:rPr>
          <w:rFonts w:ascii="Times New Roman" w:hAnsi="Times New Roman" w:cs="Times New Roman"/>
        </w:rPr>
        <w:t xml:space="preserve"> a SNP; however, there are several regions with few or no SNPs. There are two primary reasons for these SNP-free regions. Most are likely gene-poor regions or regions of genes with </w:t>
      </w:r>
      <w:r w:rsidRPr="006E0172">
        <w:rPr>
          <w:rFonts w:ascii="Times New Roman" w:hAnsi="Times New Roman" w:cs="Times New Roman"/>
        </w:rPr>
        <w:lastRenderedPageBreak/>
        <w:t>insufficient expression under our experimental conditions (e.g., growth conditions, age, tissue, genotypes, etc.).</w:t>
      </w:r>
      <w:del w:id="50" w:author="Robert" w:date="2016-07-04T11:45:00Z">
        <w:r w:rsidRPr="006E0172" w:rsidDel="00BB1904">
          <w:rPr>
            <w:rFonts w:ascii="Times New Roman" w:hAnsi="Times New Roman" w:cs="Times New Roman"/>
          </w:rPr>
          <w:delText>{&gt;&gt;Can/should we actually show this?&lt;&lt;}</w:delText>
        </w:r>
      </w:del>
      <w:r w:rsidRPr="006E0172">
        <w:rPr>
          <w:rFonts w:ascii="Times New Roman" w:hAnsi="Times New Roman" w:cs="Times New Roman"/>
        </w:rPr>
        <w:t xml:space="preserve"> We also found a few regions where there are significant numbers of expressed genes, but no SNPs between members of the RIL population. (</w:t>
      </w:r>
      <w:del w:id="51" w:author="Robert" w:date="2016-07-04T11:45:00Z">
        <w:r w:rsidRPr="006E0172" w:rsidDel="00BB1904">
          <w:rPr>
            <w:rFonts w:ascii="Times New Roman" w:hAnsi="Times New Roman" w:cs="Times New Roman"/>
            <w:i/>
          </w:rPr>
          <w:delText>Q: Indicate these regions in the figures?? This may be time consuming since the X-axis has changed between versions.</w:delText>
        </w:r>
        <w:r w:rsidRPr="006E0172" w:rsidDel="00BB1904">
          <w:rPr>
            <w:rFonts w:ascii="Times New Roman" w:hAnsi="Times New Roman" w:cs="Times New Roman"/>
          </w:rPr>
          <w:delText xml:space="preserve">){&gt;&gt;What about having a bar underneath the chromosomes that indicates gene density? This would also address my question above&lt;&lt;} </w:delText>
        </w:r>
      </w:del>
      <w:r w:rsidRPr="006E0172">
        <w:rPr>
          <w:rFonts w:ascii="Times New Roman" w:hAnsi="Times New Roman" w:cs="Times New Roman"/>
        </w:rPr>
        <w:t>These regions primarily correspond to the homozygous regions of Figure</w:t>
      </w:r>
      <w:ins w:id="52" w:author="Robert" w:date="2016-07-04T14:24:00Z">
        <w:r w:rsidR="0051038F">
          <w:rPr>
            <w:rFonts w:ascii="Times New Roman" w:hAnsi="Times New Roman" w:cs="Times New Roman"/>
          </w:rPr>
          <w:t xml:space="preserve"> 1A </w:t>
        </w:r>
      </w:ins>
      <w:r w:rsidRPr="006E0172">
        <w:rPr>
          <w:rFonts w:ascii="Times New Roman" w:hAnsi="Times New Roman" w:cs="Times New Roman"/>
        </w:rPr>
        <w:t>and, therefore, likely represent regions that are very similar between the seed stocks used to generate this RIL population.</w:t>
      </w:r>
    </w:p>
    <w:p w14:paraId="4353CBA5" w14:textId="77777777" w:rsidR="006E0172" w:rsidRDefault="006E0172" w:rsidP="006E0172">
      <w:pPr>
        <w:pStyle w:val="Heading2"/>
        <w:spacing w:before="0"/>
        <w:rPr>
          <w:rFonts w:ascii="Times New Roman" w:hAnsi="Times New Roman" w:cs="Times New Roman"/>
          <w:b w:val="0"/>
          <w:color w:val="auto"/>
          <w:sz w:val="24"/>
          <w:szCs w:val="24"/>
        </w:rPr>
      </w:pPr>
      <w:bookmarkStart w:id="53" w:name="genotyping-the-ril-population"/>
      <w:bookmarkEnd w:id="53"/>
    </w:p>
    <w:p w14:paraId="00B84FDD"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Genotyping the RIL population</w:t>
      </w:r>
    </w:p>
    <w:p w14:paraId="39DC795F"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Using the information on the entire population instead of just the parents provides many more observations of the potential SNPs in the population.</w:t>
      </w:r>
    </w:p>
    <w:p w14:paraId="5A29122B"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Sample RIL genotype plot</w:t>
      </w:r>
    </w:p>
    <w:p w14:paraId="74AAED0F"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Boundary detection and bin construction</w:t>
      </w:r>
    </w:p>
    <w:p w14:paraId="5C5558CD"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Composite genotype table/plot (starting with detecting and merging boundaries of individual RILs)</w:t>
      </w:r>
    </w:p>
    <w:p w14:paraId="513C9028"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54" w:name="finding-and-fixing-genome-misassemblies"/>
      <w:bookmarkEnd w:id="54"/>
      <w:r w:rsidRPr="006E0172">
        <w:rPr>
          <w:rFonts w:ascii="Times New Roman" w:hAnsi="Times New Roman" w:cs="Times New Roman"/>
          <w:b w:val="0"/>
          <w:color w:val="auto"/>
          <w:sz w:val="24"/>
          <w:szCs w:val="24"/>
        </w:rPr>
        <w:t>Finding and fixing genome misassemblies</w:t>
      </w:r>
    </w:p>
    <w:p w14:paraId="1B7326A6"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Composite plot suggests misassemblies</w:t>
      </w:r>
    </w:p>
    <w:p w14:paraId="2B9E7929" w14:textId="77777777" w:rsidR="00C04362" w:rsidRPr="006E0172" w:rsidRDefault="006E0172" w:rsidP="006E0172">
      <w:pPr>
        <w:pStyle w:val="Compact"/>
        <w:numPr>
          <w:ilvl w:val="1"/>
          <w:numId w:val="5"/>
        </w:numPr>
        <w:spacing w:before="0" w:after="0"/>
        <w:rPr>
          <w:rFonts w:ascii="Times New Roman" w:hAnsi="Times New Roman" w:cs="Times New Roman"/>
        </w:rPr>
      </w:pPr>
      <w:r w:rsidRPr="006E0172">
        <w:rPr>
          <w:rFonts w:ascii="Times New Roman" w:hAnsi="Times New Roman" w:cs="Times New Roman"/>
        </w:rPr>
        <w:t>Add other evidence that supports this</w:t>
      </w:r>
    </w:p>
    <w:p w14:paraId="799ADEFA"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Look at pairwise distances between bins</w:t>
      </w:r>
    </w:p>
    <w:p w14:paraId="456908CB" w14:textId="77777777" w:rsidR="00C04362" w:rsidRPr="006E0172" w:rsidRDefault="006E0172" w:rsidP="006E0172">
      <w:pPr>
        <w:pStyle w:val="Compact"/>
        <w:numPr>
          <w:ilvl w:val="1"/>
          <w:numId w:val="6"/>
        </w:numPr>
        <w:spacing w:before="0" w:after="0"/>
        <w:rPr>
          <w:rFonts w:ascii="Times New Roman" w:hAnsi="Times New Roman" w:cs="Times New Roman"/>
        </w:rPr>
      </w:pPr>
      <w:proofErr w:type="gramStart"/>
      <w:r w:rsidRPr="006E0172">
        <w:rPr>
          <w:rFonts w:ascii="Times New Roman" w:hAnsi="Times New Roman" w:cs="Times New Roman"/>
        </w:rPr>
        <w:t>individual</w:t>
      </w:r>
      <w:proofErr w:type="gramEnd"/>
      <w:r w:rsidRPr="006E0172">
        <w:rPr>
          <w:rFonts w:ascii="Times New Roman" w:hAnsi="Times New Roman" w:cs="Times New Roman"/>
        </w:rPr>
        <w:t xml:space="preserve"> plots and overview plot (overview first? then individual plots help determine which bins should be where.)</w:t>
      </w:r>
    </w:p>
    <w:p w14:paraId="698323D8"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Use this info to rearrange bins (have table with rearrangement stats.)</w:t>
      </w:r>
    </w:p>
    <w:p w14:paraId="2AD6B1C2" w14:textId="2AA4F7A5" w:rsidR="008831C6" w:rsidRPr="008831C6" w:rsidRDefault="006E0172" w:rsidP="008831C6">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Plot overview and composite map following rearrangement</w:t>
      </w:r>
    </w:p>
    <w:p w14:paraId="096E3C77" w14:textId="77777777" w:rsidR="008831C6" w:rsidRDefault="008831C6" w:rsidP="006E0172">
      <w:pPr>
        <w:pStyle w:val="Heading2"/>
        <w:spacing w:before="0"/>
        <w:rPr>
          <w:rFonts w:ascii="Times New Roman" w:hAnsi="Times New Roman" w:cs="Times New Roman"/>
          <w:b w:val="0"/>
          <w:color w:val="auto"/>
          <w:sz w:val="24"/>
          <w:szCs w:val="24"/>
        </w:rPr>
      </w:pPr>
      <w:bookmarkStart w:id="55" w:name="incorporating-scaffold-sequences-into-th"/>
      <w:bookmarkEnd w:id="55"/>
    </w:p>
    <w:p w14:paraId="77A34FDC"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Incorporating scaffold sequences into the genome</w:t>
      </w:r>
    </w:p>
    <w:p w14:paraId="4F3B952B"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In the current version of the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(v1.5) there are 40,357 scaffolds that have not been incorporated into any of the ten chromosomes. These scaffolds range in size from 100 bp to 938 Kbp and represent 1,411 genes spanning 27.5 Mbp. For comparison, there are 39,609 genes within the 256 Mbp of annotated chromosomal sequence. Given that the scaffolds contain about as many genes as would be expected on one third of an average chromosome, we decided to extend our strategy for fixing genome misassemblies to estimate the approximate chromosomal locations of the scaffolds.</w:t>
      </w:r>
    </w:p>
    <w:p w14:paraId="3BD68257" w14:textId="77777777" w:rsidR="006E0172" w:rsidRDefault="006E0172" w:rsidP="006E0172">
      <w:pPr>
        <w:pStyle w:val="BodyText"/>
        <w:spacing w:before="0" w:after="0"/>
        <w:rPr>
          <w:rFonts w:ascii="Times New Roman" w:hAnsi="Times New Roman" w:cs="Times New Roman"/>
        </w:rPr>
      </w:pPr>
    </w:p>
    <w:p w14:paraId="2F5316C7" w14:textId="6068FE83"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We identified 3,070 SNPs across 339 of the 40,357 scaffolds. This corresponded to a sufficient number of SNPs (10+) for only 47 scaffolds. For each of these 47 scaffolds, we found a chromosomal bin with identical or near identical genotypes, indicating very close genetic linkage. This degree of similarity made it trivial to incorporate these 47 scaffolds into the chromosomal bin structure. The incorporated scaffolds range in size from 429 to 884,746 bp and are enriched for larger scaffolds (</w:t>
      </w:r>
      <w:proofErr w:type="gramStart"/>
      <w:r w:rsidRPr="006E0172">
        <w:rPr>
          <w:rFonts w:ascii="Times New Roman" w:hAnsi="Times New Roman" w:cs="Times New Roman"/>
        </w:rPr>
        <w:t>Figure )</w:t>
      </w:r>
      <w:proofErr w:type="gramEnd"/>
      <w:r w:rsidRPr="006E0172">
        <w:rPr>
          <w:rFonts w:ascii="Times New Roman" w:hAnsi="Times New Roman" w:cs="Times New Roman"/>
        </w:rPr>
        <w:t xml:space="preserve">. The N50 values for incorporated and unincorporated scaffolds are 436.0 Kbp and 11.8 Kbp, respectively. Although we have incorporated only 0.1% of the scaffolds into the genome, the incorporated scaffolds represent nearly 7 Mbp of sequence, a disproportionately high 25% of all scaffold sequence (Table </w:t>
      </w:r>
      <w:ins w:id="56" w:author="Robert" w:date="2016-07-04T14:25:00Z">
        <w:r w:rsidR="0051038F">
          <w:rPr>
            <w:rFonts w:ascii="Times New Roman" w:hAnsi="Times New Roman" w:cs="Times New Roman"/>
          </w:rPr>
          <w:t>2</w:t>
        </w:r>
      </w:ins>
      <w:r w:rsidRPr="006E0172">
        <w:rPr>
          <w:rFonts w:ascii="Times New Roman" w:hAnsi="Times New Roman" w:cs="Times New Roman"/>
        </w:rPr>
        <w:t>).</w:t>
      </w:r>
    </w:p>
    <w:p w14:paraId="219D9B99" w14:textId="77777777" w:rsidR="006E0172" w:rsidRDefault="006E0172" w:rsidP="006E0172">
      <w:pPr>
        <w:pStyle w:val="BodyText"/>
        <w:spacing w:before="0" w:after="0"/>
        <w:rPr>
          <w:rFonts w:ascii="Times New Roman" w:hAnsi="Times New Roman" w:cs="Times New Roman"/>
        </w:rPr>
      </w:pPr>
    </w:p>
    <w:p w14:paraId="3667051D"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While most of the incorporated scaffolds represent a single genotype bin, seven are comprised of multiple bins. Scaffold000164, for example, includes 65 annotated genes across six distinct genotype bins within its 313.7 Kbp sequence. One scaffold, Scaffold000191, had bins mapping to two different chromosomes, indicating that it was misassembled. Therefore, we split its two </w:t>
      </w:r>
      <w:r w:rsidRPr="006E0172">
        <w:rPr>
          <w:rFonts w:ascii="Times New Roman" w:hAnsi="Times New Roman" w:cs="Times New Roman"/>
        </w:rPr>
        <w:lastRenderedPageBreak/>
        <w:t>bins and assigned them to the appropriate chromosome locations (5 genes/28.2 Kbp to A01 and 24 genes/104.1 Kbp to A05).</w:t>
      </w:r>
    </w:p>
    <w:p w14:paraId="293BFCC8" w14:textId="77777777" w:rsidR="006E0172" w:rsidRDefault="006E0172" w:rsidP="006E0172">
      <w:pPr>
        <w:pStyle w:val="BodyText"/>
        <w:spacing w:before="0" w:after="0"/>
        <w:rPr>
          <w:rFonts w:ascii="Times New Roman" w:hAnsi="Times New Roman" w:cs="Times New Roman"/>
        </w:rPr>
      </w:pPr>
    </w:p>
    <w:p w14:paraId="7D5D56ED" w14:textId="77777777" w:rsidR="00C04362" w:rsidRDefault="006E0172" w:rsidP="006E0172">
      <w:pPr>
        <w:pStyle w:val="BodyText"/>
        <w:spacing w:before="0" w:after="0"/>
        <w:rPr>
          <w:rFonts w:ascii="Times New Roman" w:hAnsi="Times New Roman" w:cs="Times New Roman"/>
          <w:i/>
        </w:rPr>
      </w:pPr>
      <w:r w:rsidRPr="006E0172">
        <w:rPr>
          <w:rFonts w:ascii="Times New Roman" w:hAnsi="Times New Roman" w:cs="Times New Roman"/>
        </w:rPr>
        <w:t xml:space="preserve">Possible reasons for the enrichment of larger scaffolds within the set of incorporated scaffolds include: (1) larger scaffolds are more likely to include expressed genes and, therefore, SNPs that we can detect and (2) larger scaffolds may be more likely to be accurate representations of a contiguous region within the genome. This second point is based on the assumption that large scaffolds </w:t>
      </w:r>
      <w:proofErr w:type="gramStart"/>
      <w:r w:rsidRPr="006E0172">
        <w:rPr>
          <w:rFonts w:ascii="Times New Roman" w:hAnsi="Times New Roman" w:cs="Times New Roman"/>
        </w:rPr>
        <w:t>were able to</w:t>
      </w:r>
      <w:proofErr w:type="gramEnd"/>
      <w:r w:rsidRPr="006E0172">
        <w:rPr>
          <w:rFonts w:ascii="Times New Roman" w:hAnsi="Times New Roman" w:cs="Times New Roman"/>
        </w:rPr>
        <w:t xml:space="preserve"> be assembled perhaps due to more abundant, more consistent, and/or more convincing experimental support than small scaffolds. The large scaffolds that we were unable to incorporate because </w:t>
      </w:r>
      <w:proofErr w:type="gramStart"/>
      <w:r w:rsidRPr="006E0172">
        <w:rPr>
          <w:rFonts w:ascii="Times New Roman" w:hAnsi="Times New Roman" w:cs="Times New Roman"/>
        </w:rPr>
        <w:t xml:space="preserve">they </w:t>
      </w:r>
      <w:r w:rsidRPr="006E0172">
        <w:rPr>
          <w:rFonts w:ascii="Times New Roman" w:hAnsi="Times New Roman" w:cs="Times New Roman"/>
          <w:i/>
        </w:rPr>
        <w:t>...</w:t>
      </w:r>
      <w:proofErr w:type="gramEnd"/>
    </w:p>
    <w:p w14:paraId="00DCACE0" w14:textId="77777777" w:rsidR="009169A1" w:rsidRPr="006E0172" w:rsidRDefault="009169A1" w:rsidP="006E0172">
      <w:pPr>
        <w:pStyle w:val="BodyText"/>
        <w:spacing w:before="0" w:after="0"/>
        <w:rPr>
          <w:rFonts w:ascii="Times New Roman" w:hAnsi="Times New Roman" w:cs="Times New Roman"/>
        </w:rPr>
      </w:pPr>
    </w:p>
    <w:p w14:paraId="2CE0BAB5"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57" w:name="high-density-genetic-map"/>
      <w:bookmarkEnd w:id="57"/>
      <w:r w:rsidRPr="006E0172">
        <w:rPr>
          <w:rFonts w:ascii="Times New Roman" w:hAnsi="Times New Roman" w:cs="Times New Roman"/>
          <w:b w:val="0"/>
          <w:color w:val="auto"/>
          <w:sz w:val="24"/>
          <w:szCs w:val="24"/>
        </w:rPr>
        <w:t>High-density genetic map</w:t>
      </w:r>
    </w:p>
    <w:p w14:paraId="44678779" w14:textId="519EC2BB"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From the available SNP data we were able to create a genetic map with ten linkage groups corresponding to the 10 chromosomes of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w:t>
      </w:r>
      <w:commentRangeStart w:id="58"/>
      <w:r w:rsidR="0051038F">
        <w:rPr>
          <w:rFonts w:ascii="Times New Roman" w:hAnsi="Times New Roman" w:cs="Times New Roman"/>
        </w:rPr>
        <w:t>Table</w:t>
      </w:r>
      <w:commentRangeEnd w:id="58"/>
      <w:r w:rsidR="0051038F">
        <w:rPr>
          <w:rStyle w:val="CommentReference"/>
        </w:rPr>
        <w:commentReference w:id="58"/>
      </w:r>
      <w:r w:rsidR="0051038F">
        <w:rPr>
          <w:rFonts w:ascii="Times New Roman" w:hAnsi="Times New Roman" w:cs="Times New Roman"/>
        </w:rPr>
        <w:t xml:space="preserve"> 3</w:t>
      </w:r>
      <w:r w:rsidRPr="006E0172">
        <w:rPr>
          <w:rFonts w:ascii="Times New Roman" w:hAnsi="Times New Roman" w:cs="Times New Roman"/>
        </w:rPr>
        <w:t>). The map contains 1482 genotyped markers for 124 RILs and is completely saturated based on recombination events existing in the population. The maximum spacing between markers is 36.6 cM with an average spacing be</w:t>
      </w:r>
      <w:r w:rsidR="0051038F">
        <w:rPr>
          <w:rFonts w:ascii="Times New Roman" w:hAnsi="Times New Roman" w:cs="Times New Roman"/>
        </w:rPr>
        <w:t>tween markers of 0.7 cM (Table 3</w:t>
      </w:r>
      <w:r w:rsidRPr="006E0172">
        <w:rPr>
          <w:rFonts w:ascii="Times New Roman" w:hAnsi="Times New Roman" w:cs="Times New Roman"/>
        </w:rPr>
        <w:t xml:space="preserve">), The overall map distance of 1045.6 cM. The new map is compared to the existing map containing 224 markers with an average spacing of 1.5 </w:t>
      </w:r>
      <w:proofErr w:type="spellStart"/>
      <w:r w:rsidRPr="006E0172">
        <w:rPr>
          <w:rFonts w:ascii="Times New Roman" w:hAnsi="Times New Roman" w:cs="Times New Roman"/>
        </w:rPr>
        <w:t>cM</w:t>
      </w:r>
      <w:proofErr w:type="spellEnd"/>
      <w:ins w:id="59" w:author="Robert" w:date="2016-07-04T14:14:00Z">
        <w:r w:rsidR="000C5E52">
          <w:rPr>
            <w:rFonts w:ascii="Times New Roman" w:hAnsi="Times New Roman" w:cs="Times New Roman"/>
          </w:rPr>
          <w:t xml:space="preserve"> </w:t>
        </w:r>
        <w:r w:rsidR="000C5E52">
          <w:rPr>
            <w:rFonts w:ascii="Times New Roman" w:hAnsi="Times New Roman" w:cs="Times New Roman"/>
          </w:rPr>
          <w:fldChar w:fldCharType="begin"/>
        </w:r>
      </w:ins>
      <w:ins w:id="60" w:author="Robert" w:date="2016-07-04T14:15:00Z">
        <w:r w:rsidR="000C5E52">
          <w:rPr>
            <w:rFonts w:ascii="Times New Roman" w:hAnsi="Times New Roman" w:cs="Times New Roman"/>
          </w:rPr>
          <w:instrText xml:space="preserve"> ADDIN ZOTERO_ITEM CSL_CITATION {"citationID":"27utb3suio","properties":{"formattedCitation":"{\\rtf (Iniguez-Luy {\\i{}et al.} 2009)}","plainCitation":"(Iniguez-Luy et al. 2009)"},"citationItems":[{"id":426,"uris":["http://zotero.org/users/2563346/items/PQHJJDZQ"],"uri":["http://zotero.org/users/2563346/items/PQHJJDZQ"],"itemData":{"id":426,"type":"article-journal","title":"Development of public immortal mapping populations, molecular markers and linkage maps for rapid cycling Brassica rapa and B. oleracea","container-title":"Theoretical and Applied Genetics","page":"31-43","volume":"120","issue":"1","source":"CrossRef","DOI":"10.1007/s00122-009-1157-4","ISSN":"0040-5752, 1432-2242","language":"en","author":[{"family":"Iniguez-Luy","given":"Federico Luis"},{"family":"Lukens","given":"Lewis"},{"family":"Farnham","given":"Mark W."},{"family":"Amasino","given":"Richard M."},{"family":"Osborn","given":"Thomas C."}],"issued":{"date-parts":[["2009",12]]}}}],"schema":"https://github.com/citation-style-language/schema/raw/master/csl-citation.json"} </w:instrText>
        </w:r>
      </w:ins>
      <w:r w:rsidR="000C5E52">
        <w:rPr>
          <w:rFonts w:ascii="Times New Roman" w:hAnsi="Times New Roman" w:cs="Times New Roman"/>
        </w:rPr>
        <w:fldChar w:fldCharType="separate"/>
      </w:r>
      <w:ins w:id="61" w:author="Robert" w:date="2016-07-04T14:15:00Z">
        <w:r w:rsidR="000C5E52" w:rsidRPr="000C5E52">
          <w:rPr>
            <w:rFonts w:ascii="Times New Roman" w:hAnsi="Times New Roman" w:cs="Times New Roman"/>
          </w:rPr>
          <w:t xml:space="preserve">(Iniguez-Luy </w:t>
        </w:r>
        <w:r w:rsidR="000C5E52" w:rsidRPr="000C5E52">
          <w:rPr>
            <w:rFonts w:ascii="Times New Roman" w:hAnsi="Times New Roman" w:cs="Times New Roman"/>
            <w:i/>
            <w:iCs/>
          </w:rPr>
          <w:t>et al.</w:t>
        </w:r>
        <w:r w:rsidR="000C5E52" w:rsidRPr="000C5E52">
          <w:rPr>
            <w:rFonts w:ascii="Times New Roman" w:hAnsi="Times New Roman" w:cs="Times New Roman"/>
          </w:rPr>
          <w:t xml:space="preserve"> 2009)</w:t>
        </w:r>
      </w:ins>
      <w:ins w:id="62" w:author="Robert" w:date="2016-07-04T14:14:00Z">
        <w:r w:rsidR="000C5E52">
          <w:rPr>
            <w:rFonts w:ascii="Times New Roman" w:hAnsi="Times New Roman" w:cs="Times New Roman"/>
          </w:rPr>
          <w:fldChar w:fldCharType="end"/>
        </w:r>
      </w:ins>
      <w:r w:rsidRPr="006E0172">
        <w:rPr>
          <w:rFonts w:ascii="Times New Roman" w:hAnsi="Times New Roman" w:cs="Times New Roman"/>
        </w:rPr>
        <w:t>. Furthermore, the new marker set has physical anchors to the genome for each marker and includes newly placed scaffolds on chromosomes X, Y, Z.</w:t>
      </w:r>
    </w:p>
    <w:p w14:paraId="52C50A81" w14:textId="77777777" w:rsidR="006E0172" w:rsidRDefault="006E0172" w:rsidP="006E0172">
      <w:pPr>
        <w:pStyle w:val="Heading2"/>
        <w:spacing w:before="0"/>
        <w:rPr>
          <w:rFonts w:ascii="Times New Roman" w:hAnsi="Times New Roman" w:cs="Times New Roman"/>
          <w:b w:val="0"/>
          <w:color w:val="auto"/>
          <w:sz w:val="24"/>
          <w:szCs w:val="24"/>
        </w:rPr>
      </w:pPr>
      <w:bookmarkStart w:id="63" w:name="conclusions"/>
      <w:bookmarkEnd w:id="63"/>
    </w:p>
    <w:p w14:paraId="6C30DB6A" w14:textId="77777777" w:rsidR="00C04362" w:rsidRDefault="006E0172" w:rsidP="006E0172">
      <w:pPr>
        <w:pStyle w:val="Heading2"/>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Conclusions</w:t>
      </w:r>
    </w:p>
    <w:p w14:paraId="295E6892" w14:textId="77777777" w:rsidR="006E0172" w:rsidRPr="006E0172" w:rsidRDefault="006E0172" w:rsidP="006E0172">
      <w:pPr>
        <w:pStyle w:val="BodyText"/>
      </w:pPr>
    </w:p>
    <w:p w14:paraId="25DE74A5" w14:textId="77777777" w:rsidR="006E0172" w:rsidRPr="006E0172" w:rsidRDefault="006E0172" w:rsidP="006E0172">
      <w:pPr>
        <w:pStyle w:val="Heading1"/>
        <w:spacing w:before="0"/>
        <w:rPr>
          <w:rFonts w:ascii="Times New Roman" w:hAnsi="Times New Roman" w:cs="Times New Roman"/>
          <w:color w:val="auto"/>
          <w:sz w:val="24"/>
          <w:szCs w:val="24"/>
          <w:u w:val="single"/>
        </w:rPr>
      </w:pPr>
      <w:bookmarkStart w:id="64" w:name="figures"/>
      <w:bookmarkEnd w:id="64"/>
      <w:r w:rsidRPr="006E0172">
        <w:rPr>
          <w:rFonts w:ascii="Times New Roman" w:hAnsi="Times New Roman" w:cs="Times New Roman"/>
          <w:color w:val="auto"/>
          <w:sz w:val="24"/>
          <w:szCs w:val="24"/>
          <w:u w:val="single"/>
        </w:rPr>
        <w:t>Conflicts of interest</w:t>
      </w:r>
    </w:p>
    <w:p w14:paraId="622D9BFB" w14:textId="77777777" w:rsidR="008D4A8E" w:rsidRDefault="006E0172" w:rsidP="008D4A8E">
      <w:pPr>
        <w:pStyle w:val="Heading1"/>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The authors declare no conflicts of interest.</w:t>
      </w:r>
    </w:p>
    <w:p w14:paraId="0AC5D550" w14:textId="77777777" w:rsidR="00B54DB0" w:rsidRPr="00B54DB0" w:rsidRDefault="00B54DB0" w:rsidP="00B54DB0">
      <w:pPr>
        <w:pStyle w:val="BodyText"/>
      </w:pPr>
    </w:p>
    <w:p w14:paraId="62950B78"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Acknowledgments</w:t>
      </w:r>
    </w:p>
    <w:p w14:paraId="0AE5D749" w14:textId="77777777" w:rsidR="006E0172" w:rsidRDefault="006E0172" w:rsidP="006E0172">
      <w:pPr>
        <w:pStyle w:val="BodyText"/>
        <w:spacing w:before="0" w:after="0"/>
        <w:rPr>
          <w:rFonts w:ascii="Times New Roman" w:hAnsi="Times New Roman" w:cs="Times New Roman"/>
        </w:rPr>
      </w:pPr>
      <w:r>
        <w:rPr>
          <w:rFonts w:ascii="Times New Roman" w:hAnsi="Times New Roman" w:cs="Times New Roman"/>
        </w:rPr>
        <w:t xml:space="preserve">The authors wish to thank </w:t>
      </w:r>
      <w:proofErr w:type="spellStart"/>
      <w:r>
        <w:rPr>
          <w:rFonts w:ascii="Times New Roman" w:hAnsi="Times New Roman" w:cs="Times New Roman"/>
        </w:rPr>
        <w:t>Maloof</w:t>
      </w:r>
      <w:proofErr w:type="spellEnd"/>
      <w:r>
        <w:rPr>
          <w:rFonts w:ascii="Times New Roman" w:hAnsi="Times New Roman" w:cs="Times New Roman"/>
        </w:rPr>
        <w:t xml:space="preserve"> lab members for helpful discussion and reading of the manuscript. </w:t>
      </w:r>
      <w:proofErr w:type="gramStart"/>
      <w:r w:rsidRPr="006E0172">
        <w:rPr>
          <w:rFonts w:ascii="Times New Roman" w:hAnsi="Times New Roman" w:cs="Times New Roman"/>
        </w:rPr>
        <w:t xml:space="preserve">RJC </w:t>
      </w:r>
      <w:proofErr w:type="spellStart"/>
      <w:r w:rsidRPr="006E0172">
        <w:rPr>
          <w:rFonts w:ascii="Times New Roman" w:hAnsi="Times New Roman" w:cs="Times New Roman"/>
        </w:rPr>
        <w:t>Markelz</w:t>
      </w:r>
      <w:proofErr w:type="spellEnd"/>
      <w:r w:rsidRPr="006E0172">
        <w:rPr>
          <w:rFonts w:ascii="Times New Roman" w:hAnsi="Times New Roman" w:cs="Times New Roman"/>
        </w:rPr>
        <w:t xml:space="preserve"> was supported by a NSF Postdoctoral Research Fellowship in Biology (IOS-1402495)</w:t>
      </w:r>
      <w:proofErr w:type="gramEnd"/>
      <w:r w:rsidRPr="006E0172">
        <w:rPr>
          <w:rFonts w:ascii="Times New Roman" w:hAnsi="Times New Roman" w:cs="Times New Roman"/>
        </w:rPr>
        <w:t>. This research was supported by NSF grant IOS-0923752 to CW and JNM.</w:t>
      </w:r>
    </w:p>
    <w:p w14:paraId="2E80B315" w14:textId="77777777" w:rsidR="006E0172" w:rsidRDefault="006E0172" w:rsidP="006E0172">
      <w:pPr>
        <w:pStyle w:val="BodyText"/>
        <w:spacing w:before="0" w:after="0"/>
        <w:rPr>
          <w:rFonts w:ascii="Times New Roman" w:hAnsi="Times New Roman" w:cs="Times New Roman"/>
        </w:rPr>
      </w:pPr>
    </w:p>
    <w:p w14:paraId="1A6302E0"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Supporting Information</w:t>
      </w:r>
    </w:p>
    <w:p w14:paraId="0DC31237" w14:textId="759EE994" w:rsidR="006E0172" w:rsidRPr="0051038F" w:rsidRDefault="006E0172" w:rsidP="0051038F">
      <w:pPr>
        <w:pStyle w:val="BodyText"/>
        <w:spacing w:before="0" w:after="0"/>
        <w:rPr>
          <w:ins w:id="65" w:author="Robert" w:date="2016-07-04T10:46:00Z"/>
          <w:rFonts w:ascii="Times New Roman" w:hAnsi="Times New Roman" w:cs="Times New Roman"/>
        </w:rPr>
      </w:pPr>
      <w:r w:rsidRPr="006E0172">
        <w:rPr>
          <w:rFonts w:ascii="Times New Roman" w:hAnsi="Times New Roman" w:cs="Times New Roman"/>
        </w:rPr>
        <w:t xml:space="preserve">Supporting Code for genetic map construction can be found at: </w:t>
      </w:r>
      <w:r w:rsidR="0051038F">
        <w:rPr>
          <w:rFonts w:ascii="Times New Roman" w:hAnsi="Times New Roman" w:cs="Times New Roman"/>
        </w:rPr>
        <w:fldChar w:fldCharType="begin"/>
      </w:r>
      <w:r w:rsidR="0051038F">
        <w:rPr>
          <w:rFonts w:ascii="Times New Roman" w:hAnsi="Times New Roman" w:cs="Times New Roman"/>
        </w:rPr>
        <w:instrText xml:space="preserve"> ADDIN ZOTERO_ITEM CSL_CITATION {"citationID":"42gjn7gi1","properties":{"formattedCitation":"{\\rtf (\\uc0\\u8220{}rjcmarkelz/brassica_genetic_map_paper\\uc0\\u8221{})}","plainCitation":"(“rjcmarkelz/brassica_genetic_map_paper”)"},"citationItems":[{"id":1720,"uris":["http://zotero.org/users/2563346/items/2GJX35QA"],"uri":["http://zotero.org/users/2563346/items/2GJX35QA"],"itemData":{"id":1720,"type":"webpage","title":"rjcmarkelz/brassica_genetic_map_paper","container-title":"GitHub","abstract":"Contribute to brassica_genetic_map_paper development by creating an account on GitHub.","URL":"https://github.com/rjcmarkelz/brassica_genetic_map_paper","accessed":{"date-parts":[["2016",7,4]]}}}],"schema":"https://github.com/citation-style-language/schema/raw/master/csl-citation.json"} </w:instrText>
      </w:r>
      <w:r w:rsidR="0051038F">
        <w:rPr>
          <w:rFonts w:ascii="Times New Roman" w:hAnsi="Times New Roman" w:cs="Times New Roman"/>
        </w:rPr>
        <w:fldChar w:fldCharType="separate"/>
      </w:r>
      <w:r w:rsidR="0051038F" w:rsidRPr="0051038F">
        <w:rPr>
          <w:rFonts w:ascii="Times New Roman" w:hAnsi="Times New Roman" w:cs="Times New Roman"/>
        </w:rPr>
        <w:t>(“rjcmarkelz/brassica_genetic_map_paper”)</w:t>
      </w:r>
      <w:r w:rsidR="0051038F">
        <w:rPr>
          <w:rFonts w:ascii="Times New Roman" w:hAnsi="Times New Roman" w:cs="Times New Roman"/>
        </w:rPr>
        <w:fldChar w:fldCharType="end"/>
      </w:r>
    </w:p>
    <w:p w14:paraId="6F468E68" w14:textId="77777777" w:rsidR="006C3828" w:rsidRPr="006E0172" w:rsidRDefault="006C3828" w:rsidP="006E0172">
      <w:pPr>
        <w:pStyle w:val="BodyText"/>
      </w:pPr>
    </w:p>
    <w:p w14:paraId="0F9E7CF5"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lastRenderedPageBreak/>
        <w:t>Figures</w:t>
      </w:r>
    </w:p>
    <w:p w14:paraId="4E2C8697" w14:textId="10224F2A" w:rsidR="008D4A8E" w:rsidRPr="008D4A8E" w:rsidRDefault="006C3828" w:rsidP="008D4A8E">
      <w:pPr>
        <w:pStyle w:val="BodyText"/>
      </w:pPr>
      <w:ins w:id="66" w:author="Robert" w:date="2016-07-04T10:46:00Z">
        <w:r w:rsidRPr="006C3828">
          <w:rPr>
            <w:noProof/>
          </w:rPr>
          <mc:AlternateContent>
            <mc:Choice Requires="wpg">
              <w:drawing>
                <wp:inline distT="0" distB="0" distL="0" distR="0" wp14:anchorId="0F43BC9A" wp14:editId="4141757C">
                  <wp:extent cx="5943600" cy="2553535"/>
                  <wp:effectExtent l="0" t="0" r="0" b="12065"/>
                  <wp:docPr id="1" name="Group 23"/>
                  <wp:cNvGraphicFramePr/>
                  <a:graphic xmlns:a="http://schemas.openxmlformats.org/drawingml/2006/main">
                    <a:graphicData uri="http://schemas.microsoft.com/office/word/2010/wordprocessingGroup">
                      <wpg:wgp>
                        <wpg:cNvGrpSpPr/>
                        <wpg:grpSpPr>
                          <a:xfrm>
                            <a:off x="0" y="0"/>
                            <a:ext cx="5943600" cy="2553535"/>
                            <a:chOff x="0" y="0"/>
                            <a:chExt cx="66561423" cy="28596974"/>
                          </a:xfrm>
                        </wpg:grpSpPr>
                        <pic:pic xmlns:pic="http://schemas.openxmlformats.org/drawingml/2006/picture">
                          <pic:nvPicPr>
                            <pic:cNvPr id="21" name="Picture 21" descr="rils-merged.parent-based-snps.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746218" cy="28596974"/>
                            </a:xfrm>
                            <a:prstGeom prst="rect">
                              <a:avLst/>
                            </a:prstGeom>
                          </pic:spPr>
                        </pic:pic>
                        <pic:pic xmlns:pic="http://schemas.openxmlformats.org/drawingml/2006/picture">
                          <pic:nvPicPr>
                            <pic:cNvPr id="22" name="Picture 22" descr="rils-merged.population-based-snps.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0815206" y="0"/>
                              <a:ext cx="35746217" cy="28596974"/>
                            </a:xfrm>
                            <a:prstGeom prst="rect">
                              <a:avLst/>
                            </a:prstGeom>
                          </pic:spPr>
                        </pic:pic>
                      </wpg:wgp>
                    </a:graphicData>
                  </a:graphic>
                </wp:inline>
              </w:drawing>
            </mc:Choice>
            <mc:Fallback>
              <w:pict>
                <v:group id="Group 23" o:spid="_x0000_s1026" style="width:468pt;height:201.05pt;mso-position-horizontal-relative:char;mso-position-vertical-relative:line" coordsize="66561423,285969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rils-merged.parent-based-snps.png" style="position:absolute;width:35746218;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0&#10;zLLDAAAA2wAAAA8AAABkcnMvZG93bnJldi54bWxEj0FrAjEUhO9C/0N4Qi9SsyqWshqlCELx5qrQ&#10;3l6TZ3Zx87Jsoq7++qYgeBxm5htmvuxcLS7UhsqzgtEwA0GsvanYKtjv1m8fIEJENlh7JgU3CrBc&#10;vPTmmBt/5S1dimhFgnDIUUEZY5NLGXRJDsPQN8TJO/rWYUyytdK0eE1wV8txlr1LhxWnhRIbWpWk&#10;T8XZKdhlU5zY/eT+u9a6+PneDOyhJqVe+93nDESkLj7Dj/aXUTAewf+X9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TMssMAAADbAAAADwAAAAAAAAAAAAAAAACcAgAA&#10;ZHJzL2Rvd25yZXYueG1sUEsFBgAAAAAEAAQA9wAAAIwDAAAAAA==&#10;">
                    <v:imagedata r:id="rId16" o:title="rils-merged.parent-based-snps.png"/>
                    <v:path arrowok="t"/>
                  </v:shape>
                  <v:shape id="Picture 22" o:spid="_x0000_s1028" type="#_x0000_t75" alt="rils-merged.population-based-snps.png" style="position:absolute;left:30815206;width:35746217;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3&#10;5zvDAAAA2wAAAA8AAABkcnMvZG93bnJldi54bWxEj0FrwkAUhO8F/8PyhN7qpqGIRlcpguCp1diC&#10;3h7ZZzaafRuya4z/3hUKPQ4z8w0zX/a2Fh21vnKs4H2UgCAunK64VPCzX79NQPiArLF2TAru5GG5&#10;GLzMMdPuxjvq8lCKCGGfoQITQpNJ6QtDFv3INcTRO7nWYoiyLaVu8RbhtpZpkoylxYrjgsGGVoaK&#10;S361Cj6oYMPbQ3qc/ubnZFJ2X930W6nXYf85AxGoD//hv/ZGK0hTeH6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vfnO8MAAADbAAAADwAAAAAAAAAAAAAAAACcAgAA&#10;ZHJzL2Rvd25yZXYueG1sUEsFBgAAAAAEAAQA9wAAAIwDAAAAAA==&#10;">
                    <v:imagedata r:id="rId17" o:title="rils-merged.population-based-snps.png"/>
                    <v:path arrowok="t"/>
                  </v:shape>
                  <w10:anchorlock/>
                </v:group>
              </w:pict>
            </mc:Fallback>
          </mc:AlternateContent>
        </w:r>
      </w:ins>
    </w:p>
    <w:p w14:paraId="1D34228E" w14:textId="7098C272" w:rsidR="006E0172" w:rsidRDefault="006E0172" w:rsidP="006E0172">
      <w:pPr>
        <w:pStyle w:val="FirstParagraph"/>
        <w:spacing w:before="0" w:after="0"/>
        <w:rPr>
          <w:ins w:id="67" w:author="Robert" w:date="2016-07-01T11:44:00Z"/>
          <w:rFonts w:ascii="Times New Roman" w:hAnsi="Times New Roman" w:cs="Times New Roman"/>
        </w:rPr>
      </w:pPr>
      <w:r w:rsidRPr="006E0172">
        <w:rPr>
          <w:rFonts w:ascii="Times New Roman" w:hAnsi="Times New Roman" w:cs="Times New Roman"/>
        </w:rPr>
        <w:t xml:space="preserve"> Figure 1. Plot of merged data from all RILs genotyped using the parent-based SNP set</w:t>
      </w:r>
      <w:ins w:id="68" w:author="Robert" w:date="2016-07-04T10:48:00Z">
        <w:r w:rsidR="006C3828">
          <w:rPr>
            <w:rFonts w:ascii="Times New Roman" w:hAnsi="Times New Roman" w:cs="Times New Roman"/>
          </w:rPr>
          <w:t xml:space="preserve"> (left) and the population based SNP set (right)</w:t>
        </w:r>
      </w:ins>
      <w:r w:rsidRPr="006E0172">
        <w:rPr>
          <w:rFonts w:ascii="Times New Roman" w:hAnsi="Times New Roman" w:cs="Times New Roman"/>
        </w:rPr>
        <w:t xml:space="preserve">.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and IMB211 for every SNP. Black is equal coverage, orange is more IMB211 and blue is more </w:t>
      </w:r>
      <w:commentRangeStart w:id="69"/>
      <w:r w:rsidRPr="006E0172">
        <w:rPr>
          <w:rFonts w:ascii="Times New Roman" w:hAnsi="Times New Roman" w:cs="Times New Roman"/>
        </w:rPr>
        <w:t>R500</w:t>
      </w:r>
      <w:commentRangeEnd w:id="69"/>
      <w:r w:rsidR="006C3828">
        <w:rPr>
          <w:rStyle w:val="CommentReference"/>
        </w:rPr>
        <w:commentReference w:id="69"/>
      </w:r>
      <w:r w:rsidRPr="006E0172">
        <w:rPr>
          <w:rFonts w:ascii="Times New Roman" w:hAnsi="Times New Roman" w:cs="Times New Roman"/>
        </w:rPr>
        <w:t>.</w:t>
      </w:r>
    </w:p>
    <w:p w14:paraId="7A2224FB" w14:textId="430C930E" w:rsidR="008D4A8E" w:rsidRDefault="00ED0C9D" w:rsidP="006C3828">
      <w:pPr>
        <w:pStyle w:val="BodyText"/>
      </w:pPr>
      <w:ins w:id="70" w:author="Robert" w:date="2016-07-01T11:44:00Z">
        <w:r>
          <w:t xml:space="preserve">Use </w:t>
        </w:r>
      </w:ins>
      <w:ins w:id="71" w:author="Robert" w:date="2016-07-01T11:45:00Z">
        <w:r>
          <w:t>the new IMB211 name for these SNPs.</w:t>
        </w:r>
      </w:ins>
    </w:p>
    <w:p w14:paraId="0AF19956" w14:textId="77777777" w:rsidR="008D4A8E" w:rsidRDefault="008D4A8E" w:rsidP="006E0172">
      <w:pPr>
        <w:pStyle w:val="FirstParagraph"/>
        <w:spacing w:before="0" w:after="0"/>
        <w:rPr>
          <w:rFonts w:ascii="Times New Roman" w:hAnsi="Times New Roman" w:cs="Times New Roman"/>
        </w:rPr>
      </w:pPr>
    </w:p>
    <w:p w14:paraId="79822FEB" w14:textId="00D20ED8" w:rsidR="008D4A8E" w:rsidRDefault="008D4A8E" w:rsidP="006E0172">
      <w:pPr>
        <w:pStyle w:val="FirstParagraph"/>
        <w:spacing w:before="0" w:after="0"/>
        <w:rPr>
          <w:rFonts w:ascii="Times New Roman" w:hAnsi="Times New Roman" w:cs="Times New Roman"/>
        </w:rPr>
      </w:pPr>
    </w:p>
    <w:p w14:paraId="3777BDAA" w14:textId="2BAC21F5" w:rsidR="006E0172" w:rsidRDefault="006C3828" w:rsidP="006E0172">
      <w:pPr>
        <w:pStyle w:val="FirstParagraph"/>
        <w:spacing w:before="0" w:after="0"/>
        <w:rPr>
          <w:rFonts w:ascii="Times New Roman" w:hAnsi="Times New Roman" w:cs="Times New Roman"/>
        </w:rPr>
      </w:pPr>
      <w:r>
        <w:rPr>
          <w:rFonts w:ascii="Times New Roman" w:hAnsi="Times New Roman" w:cs="Times New Roman"/>
        </w:rPr>
        <w:t>T</w:t>
      </w:r>
      <w:r w:rsidR="006E0172" w:rsidRPr="006E0172">
        <w:rPr>
          <w:rFonts w:ascii="Times New Roman" w:hAnsi="Times New Roman" w:cs="Times New Roman"/>
        </w:rPr>
        <w:t>able 1. SNP counts at different steps of the SNP discovery pipeline. The percentage of SNPs located on chromosomes or scaffolds remaining after each step are shown in parentheses. The first percentage is relative to the initial set of SNPs and the second percentage is relative to the set of SNPs from the previous step.</w:t>
      </w:r>
    </w:p>
    <w:p w14:paraId="07B3F8DB" w14:textId="77777777" w:rsidR="008D4A8E" w:rsidRPr="008D4A8E" w:rsidRDefault="008D4A8E" w:rsidP="008D4A8E">
      <w:pPr>
        <w:pStyle w:val="BodyText"/>
      </w:pPr>
      <w:r w:rsidRPr="008D4A8E">
        <w:rPr>
          <w:noProof/>
        </w:rPr>
        <w:drawing>
          <wp:inline distT="0" distB="0" distL="0" distR="0" wp14:anchorId="2ABD77C6" wp14:editId="41A8BB13">
            <wp:extent cx="5486400" cy="629285"/>
            <wp:effectExtent l="0" t="0" r="0" b="5715"/>
            <wp:docPr id="11" name="Picture 10" descr="SNP-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NP-counts.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14:paraId="1E5E91B9" w14:textId="77777777" w:rsidR="006E0172" w:rsidRPr="006E0172" w:rsidRDefault="006E0172" w:rsidP="006E0172">
      <w:pPr>
        <w:pStyle w:val="FirstParagraph"/>
        <w:spacing w:before="0" w:after="0"/>
        <w:rPr>
          <w:rFonts w:ascii="Times New Roman" w:hAnsi="Times New Roman" w:cs="Times New Roman"/>
        </w:rPr>
      </w:pPr>
    </w:p>
    <w:p w14:paraId="533C0873" w14:textId="77777777" w:rsidR="008D4A8E" w:rsidRDefault="008D4A8E" w:rsidP="006E0172">
      <w:pPr>
        <w:pStyle w:val="FirstParagraph"/>
        <w:spacing w:before="0" w:after="0"/>
        <w:rPr>
          <w:rFonts w:ascii="Times New Roman" w:hAnsi="Times New Roman" w:cs="Times New Roman"/>
        </w:rPr>
      </w:pPr>
    </w:p>
    <w:p w14:paraId="411D0629" w14:textId="77777777" w:rsidR="008D4A8E" w:rsidRDefault="008D4A8E" w:rsidP="006E0172">
      <w:pPr>
        <w:pStyle w:val="FirstParagraph"/>
        <w:spacing w:before="0" w:after="0"/>
        <w:rPr>
          <w:rFonts w:ascii="Times New Roman" w:hAnsi="Times New Roman" w:cs="Times New Roman"/>
        </w:rPr>
      </w:pPr>
    </w:p>
    <w:p w14:paraId="11821955"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2. Incorporated scaffolds represent a disproportionately high amount of scaffold sequence. Percentages of scaffold subset counts and total lengths relative to the set of all scaffolds are shown in parentheses.</w:t>
      </w:r>
    </w:p>
    <w:p w14:paraId="47127B77" w14:textId="77777777" w:rsidR="008D4A8E" w:rsidRPr="008D4A8E" w:rsidRDefault="008D4A8E" w:rsidP="008D4A8E">
      <w:pPr>
        <w:pStyle w:val="BodyText"/>
      </w:pPr>
      <w:r w:rsidRPr="008D4A8E">
        <w:rPr>
          <w:noProof/>
        </w:rPr>
        <w:drawing>
          <wp:inline distT="0" distB="0" distL="0" distR="0" wp14:anchorId="011DA112" wp14:editId="68B8E8DB">
            <wp:extent cx="5486400" cy="624840"/>
            <wp:effectExtent l="0" t="0" r="0" b="10160"/>
            <wp:docPr id="7" name="Picture 6" descr="incorporated-scaffol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corporated-scaffolds-stats.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624840"/>
                    </a:xfrm>
                    <a:prstGeom prst="rect">
                      <a:avLst/>
                    </a:prstGeom>
                  </pic:spPr>
                </pic:pic>
              </a:graphicData>
            </a:graphic>
          </wp:inline>
        </w:drawing>
      </w:r>
    </w:p>
    <w:p w14:paraId="2B1756CE" w14:textId="77777777" w:rsidR="006E0172" w:rsidRDefault="006E0172" w:rsidP="006E0172">
      <w:pPr>
        <w:pStyle w:val="FirstParagraph"/>
        <w:spacing w:before="0" w:after="0"/>
        <w:rPr>
          <w:rFonts w:ascii="Times New Roman" w:hAnsi="Times New Roman" w:cs="Times New Roman"/>
        </w:rPr>
      </w:pPr>
    </w:p>
    <w:p w14:paraId="3969D6C2" w14:textId="77777777" w:rsidR="008D4A8E" w:rsidRPr="008D4A8E" w:rsidRDefault="008D4A8E" w:rsidP="008D4A8E">
      <w:pPr>
        <w:pStyle w:val="BodyText"/>
      </w:pPr>
      <w:r w:rsidRPr="008D4A8E">
        <w:rPr>
          <w:noProof/>
        </w:rPr>
        <mc:AlternateContent>
          <mc:Choice Requires="wpg">
            <w:drawing>
              <wp:inline distT="0" distB="0" distL="0" distR="0" wp14:anchorId="18CA180B" wp14:editId="1C090DF4">
                <wp:extent cx="5943600" cy="2982050"/>
                <wp:effectExtent l="0" t="0" r="0" b="0"/>
                <wp:docPr id="16" name="Group 15"/>
                <wp:cNvGraphicFramePr/>
                <a:graphic xmlns:a="http://schemas.openxmlformats.org/drawingml/2006/main">
                  <a:graphicData uri="http://schemas.microsoft.com/office/word/2010/wordprocessingGroup">
                    <wpg:wgp>
                      <wpg:cNvGrpSpPr/>
                      <wpg:grpSpPr>
                        <a:xfrm>
                          <a:off x="0" y="0"/>
                          <a:ext cx="5943600" cy="2982050"/>
                          <a:chOff x="0" y="0"/>
                          <a:chExt cx="36819856" cy="18473420"/>
                        </a:xfrm>
                      </wpg:grpSpPr>
                      <pic:pic xmlns:pic="http://schemas.openxmlformats.org/drawingml/2006/picture">
                        <pic:nvPicPr>
                          <pic:cNvPr id="2" name="Picture 2" descr="scaffold-size-distributions.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8346436" y="0"/>
                            <a:ext cx="18473420" cy="18473420"/>
                          </a:xfrm>
                          <a:prstGeom prst="rect">
                            <a:avLst/>
                          </a:prstGeom>
                        </pic:spPr>
                      </pic:pic>
                      <pic:pic xmlns:pic="http://schemas.openxmlformats.org/drawingml/2006/picture">
                        <pic:nvPicPr>
                          <pic:cNvPr id="3" name="Picture 3" descr="SNPs-per-scaffold.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473420" cy="18473420"/>
                          </a:xfrm>
                          <a:prstGeom prst="rect">
                            <a:avLst/>
                          </a:prstGeom>
                        </pic:spPr>
                      </pic:pic>
                    </wpg:wgp>
                  </a:graphicData>
                </a:graphic>
              </wp:inline>
            </w:drawing>
          </mc:Choice>
          <mc:Fallback>
            <w:pict>
              <v:group id="Group 15" o:spid="_x0000_s1026" style="width:468pt;height:234.8pt;mso-position-horizontal-relative:char;mso-position-vertical-relative:line" coordsize="36819856,18473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caffold-size-distributions.png" style="position:absolute;left:18346436;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7&#10;I0zCAAAA2gAAAA8AAABkcnMvZG93bnJldi54bWxEj0trwkAUhfeC/2G4Qnc6eRSR1FFUEPpYGQtu&#10;L5nbJHTmTsxMk/TfdwqFLg/n8XG2+8kaMVDvW8cK0lUCgrhyuuVawfv1vNyA8AFZo3FMCr7Jw343&#10;n22x0G7kCw1lqEUcYV+ggiaErpDSVw1Z9CvXEUfvw/UWQ5R9LXWPYxy3RmZJspYWW46EBjs6NVR9&#10;ll82QvJjmj7ej+309vJ668wmv5r0ptTDYjo8gQg0hf/wX/tZK8jg90q8AX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eyNMwgAAANoAAAAPAAAAAAAAAAAAAAAAAJwCAABk&#10;cnMvZG93bnJldi54bWxQSwUGAAAAAAQABAD3AAAAiwMAAAAA&#10;">
                  <v:imagedata r:id="rId22" o:title="scaffold-size-distributions.png"/>
                  <v:path arrowok="t"/>
                </v:shape>
                <v:shape id="Picture 3" o:spid="_x0000_s1028" type="#_x0000_t75" alt="SNPs-per-scaffold.png" style="position:absolute;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7&#10;5H/CAAAA2gAAAA8AAABkcnMvZG93bnJldi54bWxEj0GLwjAUhO8L/ofwBC+Lpupu0WoUEQTRvVTr&#10;/dE822LzUpqo9d+bhYU9DjPzDbNcd6YWD2pdZVnBeBSBIM6trrhQkJ13wxkI55E11pZJwYscrFe9&#10;jyUm2j45pcfJFyJA2CWooPS+SaR0eUkG3cg2xMG72tagD7ItpG7xGeCmlpMoiqXBisNCiQ1tS8pv&#10;p7tRsL2nh8ukjue7YxbRz/fn/nimL6UG/W6zAOGp8//hv/ZeK5jC75VwA+Tq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O+R/wgAAANoAAAAPAAAAAAAAAAAAAAAAAJwCAABk&#10;cnMvZG93bnJldi54bWxQSwUGAAAAAAQABAD3AAAAiwMAAAAA&#10;">
                  <v:imagedata r:id="rId23" o:title="SNPs-per-scaffold.png"/>
                  <v:path arrowok="t"/>
                </v:shape>
                <w10:anchorlock/>
              </v:group>
            </w:pict>
          </mc:Fallback>
        </mc:AlternateContent>
      </w:r>
    </w:p>
    <w:p w14:paraId="2C60939D" w14:textId="3B743B38"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3. (A) Number of SNPs per scaffold. (B) Density distributions of scaffold sizes. Newly incorporated scaffolds are shown in green and unincorporated scaffolds are shown in </w:t>
      </w:r>
      <w:commentRangeStart w:id="72"/>
      <w:r w:rsidRPr="006E0172">
        <w:rPr>
          <w:rFonts w:ascii="Times New Roman" w:hAnsi="Times New Roman" w:cs="Times New Roman"/>
        </w:rPr>
        <w:t>gray</w:t>
      </w:r>
      <w:commentRangeEnd w:id="72"/>
      <w:r w:rsidR="006C3828">
        <w:rPr>
          <w:rStyle w:val="CommentReference"/>
        </w:rPr>
        <w:commentReference w:id="72"/>
      </w:r>
      <w:r w:rsidRPr="006E0172">
        <w:rPr>
          <w:rFonts w:ascii="Times New Roman" w:hAnsi="Times New Roman" w:cs="Times New Roman"/>
        </w:rPr>
        <w:t>.</w:t>
      </w:r>
      <w:ins w:id="73" w:author="Robert" w:date="2016-07-01T11:30:00Z">
        <w:r w:rsidR="006052E3">
          <w:rPr>
            <w:rFonts w:ascii="Times New Roman" w:hAnsi="Times New Roman" w:cs="Times New Roman"/>
          </w:rPr>
          <w:t xml:space="preserve"> </w:t>
        </w:r>
      </w:ins>
    </w:p>
    <w:p w14:paraId="100BBE49"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226906B6" wp14:editId="32332905">
            <wp:extent cx="5486400" cy="7315200"/>
            <wp:effectExtent l="0" t="0" r="0" b="0"/>
            <wp:docPr id="4" name="Picture 2" descr="composite-map.original.cluster-by-ch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mposite-map.original.cluster-by-chr.pdf"/>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D8FBE9A"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4. </w:t>
      </w:r>
      <w:proofErr w:type="gramStart"/>
      <w:r w:rsidRPr="006E0172">
        <w:rPr>
          <w:rFonts w:ascii="Times New Roman" w:hAnsi="Times New Roman" w:cs="Times New Roman"/>
        </w:rPr>
        <w:t>Composite population genotype map with the position in physical distance across all ten chromosomes.</w:t>
      </w:r>
      <w:proofErr w:type="gramEnd"/>
      <w:r w:rsidRPr="006E0172">
        <w:rPr>
          <w:rFonts w:ascii="Times New Roman" w:hAnsi="Times New Roman" w:cs="Times New Roman"/>
        </w:rPr>
        <w:t xml:space="preserve"> Each RIL is represented as a single row displaying the genomic region inherited from IMB211 (Orange) or R500 (Blue). Small heterogeneous regions are represented in </w:t>
      </w:r>
      <w:commentRangeStart w:id="74"/>
      <w:r w:rsidRPr="006E0172">
        <w:rPr>
          <w:rFonts w:ascii="Times New Roman" w:hAnsi="Times New Roman" w:cs="Times New Roman"/>
        </w:rPr>
        <w:t>black</w:t>
      </w:r>
      <w:commentRangeEnd w:id="74"/>
      <w:r w:rsidR="006C3828">
        <w:rPr>
          <w:rStyle w:val="CommentReference"/>
        </w:rPr>
        <w:commentReference w:id="74"/>
      </w:r>
      <w:r w:rsidRPr="006E0172">
        <w:rPr>
          <w:rFonts w:ascii="Times New Roman" w:hAnsi="Times New Roman" w:cs="Times New Roman"/>
        </w:rPr>
        <w:t xml:space="preserve">. </w:t>
      </w:r>
    </w:p>
    <w:p w14:paraId="72070905"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6FB9616E" wp14:editId="35DBB724">
            <wp:extent cx="5486400" cy="1995170"/>
            <wp:effectExtent l="0" t="0" r="0" b="11430"/>
            <wp:docPr id="13" name="Picture 12" descr="A01.A01_1124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01.A01_11244488.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86400" cy="1995170"/>
                    </a:xfrm>
                    <a:prstGeom prst="rect">
                      <a:avLst/>
                    </a:prstGeom>
                  </pic:spPr>
                </pic:pic>
              </a:graphicData>
            </a:graphic>
          </wp:inline>
        </w:drawing>
      </w:r>
    </w:p>
    <w:p w14:paraId="12F1ED58" w14:textId="21F15EC3"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5</w:t>
      </w:r>
      <w:r w:rsidRPr="006E0172">
        <w:rPr>
          <w:rFonts w:ascii="Times New Roman" w:hAnsi="Times New Roman" w:cs="Times New Roman"/>
        </w:rPr>
        <w:t xml:space="preserve">. </w:t>
      </w:r>
      <w:proofErr w:type="gramStart"/>
      <w:r w:rsidRPr="006E0172">
        <w:rPr>
          <w:rFonts w:ascii="Times New Roman" w:hAnsi="Times New Roman" w:cs="Times New Roman"/>
        </w:rPr>
        <w:t>Representative asymmetric binary distance analysis plot for a single marker located on A01.</w:t>
      </w:r>
      <w:proofErr w:type="gramEnd"/>
      <w:r w:rsidRPr="006E0172">
        <w:rPr>
          <w:rFonts w:ascii="Times New Roman" w:hAnsi="Times New Roman" w:cs="Times New Roman"/>
        </w:rPr>
        <w:t xml:space="preserve"> Markers with </w:t>
      </w:r>
      <w:r>
        <w:rPr>
          <w:rFonts w:ascii="Times New Roman" w:hAnsi="Times New Roman" w:cs="Times New Roman"/>
        </w:rPr>
        <w:t>90</w:t>
      </w:r>
      <w:r w:rsidRPr="006E0172">
        <w:rPr>
          <w:rFonts w:ascii="Times New Roman" w:hAnsi="Times New Roman" w:cs="Times New Roman"/>
        </w:rPr>
        <w:t xml:space="preserve">% correlation are indicated in red. Misplaced markers are circled in </w:t>
      </w:r>
      <w:commentRangeStart w:id="75"/>
      <w:r w:rsidRPr="006E0172">
        <w:rPr>
          <w:rFonts w:ascii="Times New Roman" w:hAnsi="Times New Roman" w:cs="Times New Roman"/>
        </w:rPr>
        <w:t>blue</w:t>
      </w:r>
      <w:commentRangeEnd w:id="75"/>
      <w:r w:rsidR="006C3828">
        <w:rPr>
          <w:rStyle w:val="CommentReference"/>
        </w:rPr>
        <w:commentReference w:id="75"/>
      </w:r>
      <w:r w:rsidRPr="006E0172">
        <w:rPr>
          <w:rFonts w:ascii="Times New Roman" w:hAnsi="Times New Roman" w:cs="Times New Roman"/>
        </w:rPr>
        <w:t xml:space="preserve">. </w:t>
      </w:r>
    </w:p>
    <w:p w14:paraId="662B0B6E" w14:textId="77777777" w:rsidR="006E0172" w:rsidRDefault="006E0172" w:rsidP="006E0172">
      <w:pPr>
        <w:pStyle w:val="FirstParagraph"/>
        <w:spacing w:before="0" w:after="0"/>
        <w:rPr>
          <w:rFonts w:ascii="Times New Roman" w:hAnsi="Times New Roman" w:cs="Times New Roman"/>
        </w:rPr>
      </w:pPr>
    </w:p>
    <w:p w14:paraId="1C625939" w14:textId="77777777" w:rsidR="008D4A8E" w:rsidRPr="008D4A8E" w:rsidRDefault="008D4A8E" w:rsidP="008D4A8E">
      <w:pPr>
        <w:pStyle w:val="BodyText"/>
      </w:pPr>
      <w:r w:rsidRPr="008D4A8E">
        <w:rPr>
          <w:noProof/>
        </w:rPr>
        <mc:AlternateContent>
          <mc:Choice Requires="wpg">
            <w:drawing>
              <wp:inline distT="0" distB="0" distL="0" distR="0" wp14:anchorId="490DB56C" wp14:editId="2DF5C5CE">
                <wp:extent cx="5943600" cy="2996773"/>
                <wp:effectExtent l="0" t="0" r="0" b="635"/>
                <wp:docPr id="5" name="Group 16"/>
                <wp:cNvGraphicFramePr/>
                <a:graphic xmlns:a="http://schemas.openxmlformats.org/drawingml/2006/main">
                  <a:graphicData uri="http://schemas.microsoft.com/office/word/2010/wordprocessingGroup">
                    <wpg:wgp>
                      <wpg:cNvGrpSpPr/>
                      <wpg:grpSpPr>
                        <a:xfrm>
                          <a:off x="0" y="0"/>
                          <a:ext cx="5943600" cy="2996773"/>
                          <a:chOff x="0" y="0"/>
                          <a:chExt cx="60452064" cy="30480000"/>
                        </a:xfrm>
                      </wpg:grpSpPr>
                      <pic:pic xmlns:pic="http://schemas.openxmlformats.org/drawingml/2006/picture">
                        <pic:nvPicPr>
                          <pic:cNvPr id="6" name="Picture 6" descr="bin-distances.original.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480000" cy="30480000"/>
                          </a:xfrm>
                          <a:prstGeom prst="rect">
                            <a:avLst/>
                          </a:prstGeom>
                        </pic:spPr>
                      </pic:pic>
                      <pic:pic xmlns:pic="http://schemas.openxmlformats.org/drawingml/2006/picture">
                        <pic:nvPicPr>
                          <pic:cNvPr id="10" name="Picture 10" descr="bin-distances.rearranged.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972064" y="0"/>
                            <a:ext cx="30480000" cy="30480000"/>
                          </a:xfrm>
                          <a:prstGeom prst="rect">
                            <a:avLst/>
                          </a:prstGeom>
                        </pic:spPr>
                      </pic:pic>
                    </wpg:wgp>
                  </a:graphicData>
                </a:graphic>
              </wp:inline>
            </w:drawing>
          </mc:Choice>
          <mc:Fallback>
            <w:pict>
              <v:group id="Group 16" o:spid="_x0000_s1026" style="width:468pt;height:235.95pt;mso-position-horizontal-relative:char;mso-position-vertical-relative:line" coordsize="60452064,3048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QABWz146B06AAAECBAgQIECAAAECBAgQIECAAAECBAgQIECAAAECBAgQIECAQLcF&#10;BGB1+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">
                <v:shape id="Picture 6" o:spid="_x0000_s1027" type="#_x0000_t75" alt="bin-distances.original.png" style="position:absolute;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HCTBAAAA2gAAAA8AAABkcnMvZG93bnJldi54bWxEj0urwjAUhPcX/A/hCO40VdCr1Sg+EMTFBR8o&#10;7g7NsS02J6WJWv+9EYS7HGbmG2Yyq00hHlS53LKCbicCQZxYnXOq4HhYt4cgnEfWWFgmBS9yMJs2&#10;fiYYa/vkHT32PhUBwi5GBZn3ZSylSzIy6Dq2JA7e1VYGfZBVKnWFzwA3hexF0UAazDksZFjSMqPk&#10;tr8bBf2DvCxotK3/2Eer1fX3dCbuKdVq1vMxCE+1/w9/2xutYACfK+EGyO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WVHCTBAAAA2gAAAA8AAAAAAAAAAAAAAAAAnAIAAGRy&#10;cy9kb3ducmV2LnhtbFBLBQYAAAAABAAEAPcAAACKAwAAAAA=&#10;">
                  <v:imagedata r:id="rId28" o:title="bin-distances.original.png"/>
                  <v:path arrowok="t"/>
                </v:shape>
                <v:shape id="Picture 10" o:spid="_x0000_s1028" type="#_x0000_t75" alt="bin-distances.rearranged.png" style="position:absolute;left:29972064;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z&#10;ck3EAAAA2wAAAA8AAABkcnMvZG93bnJldi54bWxEj0FrAjEQhe+F/ocwhd5qtj0U2RpFVgWhCHW1&#10;92EzTZZuJssm6tZf3zkI3mZ4b977ZrYYQ6fONKQ2soHXSQGKuIm2ZWfgeNi8TEGljGyxi0wG/ijB&#10;Yv74MMPSxgvv6VxnpySEU4kGfM59qXVqPAVMk9gTi/YTh4BZ1sFpO+BFwkOn34riXQdsWRo89lR5&#10;an7rUzDgPo8bXa9H59f94eta7ervVVUZ8/w0Lj9AZRrz3Xy73lrBF3r5RQb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zck3EAAAA2wAAAA8AAAAAAAAAAAAAAAAAnAIA&#10;AGRycy9kb3ducmV2LnhtbFBLBQYAAAAABAAEAPcAAACNAwAAAAA=&#10;">
                  <v:imagedata r:id="rId29" o:title="bin-distances.rearranged.png"/>
                  <v:path arrowok="t"/>
                </v:shape>
                <w10:anchorlock/>
              </v:group>
            </w:pict>
          </mc:Fallback>
        </mc:AlternateContent>
      </w:r>
    </w:p>
    <w:p w14:paraId="0405A685"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6</w:t>
      </w:r>
      <w:r w:rsidRPr="006E0172">
        <w:rPr>
          <w:rFonts w:ascii="Times New Roman" w:hAnsi="Times New Roman" w:cs="Times New Roman"/>
        </w:rPr>
        <w:t xml:space="preserve">. Asymmetric binary distance plots for each marker compared against every other marker before (A) and after (B) marker rearrangement. Dark blue indicates high correlation while white indicates no genetic correlation. </w:t>
      </w:r>
    </w:p>
    <w:p w14:paraId="67D1E261" w14:textId="77777777" w:rsidR="006E0172" w:rsidRPr="006E0172" w:rsidRDefault="006E0172" w:rsidP="006E0172">
      <w:pPr>
        <w:pStyle w:val="FirstParagraph"/>
        <w:spacing w:before="0" w:after="0"/>
        <w:rPr>
          <w:rFonts w:ascii="Times New Roman" w:hAnsi="Times New Roman" w:cs="Times New Roman"/>
        </w:rPr>
      </w:pPr>
    </w:p>
    <w:p w14:paraId="79E68790" w14:textId="77777777" w:rsidR="008D4A8E" w:rsidRDefault="008D4A8E" w:rsidP="006E0172">
      <w:pPr>
        <w:pStyle w:val="FirstParagraph"/>
        <w:spacing w:before="0" w:after="0"/>
        <w:rPr>
          <w:rFonts w:ascii="Times New Roman" w:hAnsi="Times New Roman" w:cs="Times New Roman"/>
        </w:rPr>
      </w:pPr>
    </w:p>
    <w:p w14:paraId="1BEBA7D6" w14:textId="77777777" w:rsidR="008D4A8E" w:rsidRDefault="008D4A8E" w:rsidP="006E0172">
      <w:pPr>
        <w:pStyle w:val="FirstParagraph"/>
        <w:spacing w:before="0" w:after="0"/>
        <w:rPr>
          <w:rFonts w:ascii="Times New Roman" w:hAnsi="Times New Roman" w:cs="Times New Roman"/>
        </w:rPr>
      </w:pPr>
    </w:p>
    <w:p w14:paraId="3A926E6C" w14:textId="77777777" w:rsidR="008D4A8E" w:rsidRDefault="008D4A8E" w:rsidP="006E0172">
      <w:pPr>
        <w:pStyle w:val="FirstParagraph"/>
        <w:spacing w:before="0" w:after="0"/>
        <w:rPr>
          <w:rFonts w:ascii="Times New Roman" w:hAnsi="Times New Roman" w:cs="Times New Roman"/>
        </w:rPr>
      </w:pPr>
    </w:p>
    <w:p w14:paraId="1EA2E91F" w14:textId="77777777" w:rsidR="008D4A8E" w:rsidRDefault="008D4A8E" w:rsidP="006E0172">
      <w:pPr>
        <w:pStyle w:val="FirstParagraph"/>
        <w:spacing w:before="0" w:after="0"/>
        <w:rPr>
          <w:rFonts w:ascii="Times New Roman" w:hAnsi="Times New Roman" w:cs="Times New Roman"/>
        </w:rPr>
      </w:pPr>
    </w:p>
    <w:p w14:paraId="6AD61377" w14:textId="77777777" w:rsidR="008D4A8E" w:rsidRDefault="008D4A8E" w:rsidP="006E0172">
      <w:pPr>
        <w:pStyle w:val="FirstParagraph"/>
        <w:spacing w:before="0" w:after="0"/>
        <w:rPr>
          <w:rFonts w:ascii="Times New Roman" w:hAnsi="Times New Roman" w:cs="Times New Roman"/>
        </w:rPr>
      </w:pPr>
    </w:p>
    <w:p w14:paraId="31B5A7D4" w14:textId="77777777" w:rsidR="008D4A8E" w:rsidRDefault="008D4A8E" w:rsidP="006E0172">
      <w:pPr>
        <w:pStyle w:val="FirstParagraph"/>
        <w:spacing w:before="0" w:after="0"/>
        <w:rPr>
          <w:rFonts w:ascii="Times New Roman" w:hAnsi="Times New Roman" w:cs="Times New Roman"/>
        </w:rPr>
      </w:pPr>
    </w:p>
    <w:p w14:paraId="20F44390" w14:textId="77777777" w:rsidR="008D4A8E" w:rsidRDefault="008D4A8E" w:rsidP="006E0172">
      <w:pPr>
        <w:pStyle w:val="FirstParagraph"/>
        <w:spacing w:before="0" w:after="0"/>
        <w:rPr>
          <w:rFonts w:ascii="Times New Roman" w:hAnsi="Times New Roman" w:cs="Times New Roman"/>
        </w:rPr>
      </w:pPr>
    </w:p>
    <w:p w14:paraId="55D0B318" w14:textId="77777777" w:rsidR="006E0172" w:rsidRPr="006E0172" w:rsidRDefault="006E0172" w:rsidP="006E0172">
      <w:pPr>
        <w:pStyle w:val="FirstParagraph"/>
        <w:spacing w:before="0" w:after="0"/>
        <w:rPr>
          <w:rFonts w:ascii="Times New Roman" w:hAnsi="Times New Roman" w:cs="Times New Roman"/>
        </w:rPr>
      </w:pPr>
    </w:p>
    <w:p w14:paraId="42737A02" w14:textId="77777777" w:rsidR="008D4A8E" w:rsidRDefault="00AF1191" w:rsidP="006E0172">
      <w:pPr>
        <w:pStyle w:val="FirstParagraph"/>
        <w:spacing w:before="0" w:after="0"/>
        <w:rPr>
          <w:rFonts w:ascii="Times New Roman" w:hAnsi="Times New Roman" w:cs="Times New Roman"/>
        </w:rPr>
      </w:pPr>
      <w:r w:rsidRPr="00AF1191">
        <w:rPr>
          <w:rFonts w:ascii="Times New Roman" w:hAnsi="Times New Roman" w:cs="Times New Roman"/>
          <w:noProof/>
        </w:rPr>
        <w:lastRenderedPageBreak/>
        <mc:AlternateContent>
          <mc:Choice Requires="wpg">
            <w:drawing>
              <wp:inline distT="0" distB="0" distL="0" distR="0" wp14:anchorId="48B233F2" wp14:editId="777FA905">
                <wp:extent cx="5943600" cy="2990312"/>
                <wp:effectExtent l="0" t="0" r="0" b="6985"/>
                <wp:docPr id="14" name="Group 5"/>
                <wp:cNvGraphicFramePr/>
                <a:graphic xmlns:a="http://schemas.openxmlformats.org/drawingml/2006/main">
                  <a:graphicData uri="http://schemas.microsoft.com/office/word/2010/wordprocessingGroup">
                    <wpg:wgp>
                      <wpg:cNvGrpSpPr/>
                      <wpg:grpSpPr>
                        <a:xfrm>
                          <a:off x="0" y="0"/>
                          <a:ext cx="5943600" cy="2990312"/>
                          <a:chOff x="0" y="0"/>
                          <a:chExt cx="57493445" cy="28925734"/>
                        </a:xfrm>
                      </wpg:grpSpPr>
                      <pic:pic xmlns:pic="http://schemas.openxmlformats.org/drawingml/2006/picture">
                        <pic:nvPicPr>
                          <pic:cNvPr id="15" name="Picture 15" descr="A10-genetic-vs-physical-v2-3.pdf"/>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567711" cy="28567711"/>
                          </a:xfrm>
                          <a:prstGeom prst="rect">
                            <a:avLst/>
                          </a:prstGeom>
                        </pic:spPr>
                      </pic:pic>
                      <pic:pic xmlns:pic="http://schemas.openxmlformats.org/drawingml/2006/picture">
                        <pic:nvPicPr>
                          <pic:cNvPr id="17" name="Picture 17" descr="A10_genetic_vs_physical_v2.3.pdf"/>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8567711" y="0"/>
                            <a:ext cx="28925734" cy="28925734"/>
                          </a:xfrm>
                          <a:prstGeom prst="rect">
                            <a:avLst/>
                          </a:prstGeom>
                        </pic:spPr>
                      </pic:pic>
                    </wpg:wgp>
                  </a:graphicData>
                </a:graphic>
              </wp:inline>
            </w:drawing>
          </mc:Choice>
          <mc:Fallback>
            <w:pict>
              <v:group id="Group 5" o:spid="_x0000_s1026" style="width:468pt;height:235.45pt;mso-position-horizontal-relative:char;mso-position-vertical-relative:line" coordsize="57493445,2892573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">
                <v:shape id="Picture 15" o:spid="_x0000_s1027" type="#_x0000_t75" alt="A10-genetic-vs-physical-v2-3.pdf" style="position:absolute;width:28567711;height:28567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5&#10;1u3CAAAA2wAAAA8AAABkcnMvZG93bnJldi54bWxEj0+LwjAQxe8L+x3CLHhbUwsuWo3iLgoevPjv&#10;PjRjU9pMShM1fnsjLHib4b3fmzfzZbStuFHva8cKRsMMBHHpdM2VgtNx8z0B4QOyxtYxKXiQh+Xi&#10;82OOhXZ33tPtECqRQtgXqMCE0BVS+tKQRT90HXHSLq63GNLaV1L3eE/htpV5lv1IizWnCwY7+jNU&#10;NoerTTXiNX/Ec2dkU09Ou9+82U3Ha6UGX3E1AxEohrf5n97qxI3h9UsaQC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dbtwgAAANsAAAAPAAAAAAAAAAAAAAAAAJwCAABk&#10;cnMvZG93bnJldi54bWxQSwUGAAAAAAQABAD3AAAAiwMAAAAA&#10;">
                  <v:imagedata r:id="rId32" o:title="A10-genetic-vs-physical-v2-3.pdf"/>
                  <v:path arrowok="t"/>
                </v:shape>
                <v:shape id="Picture 17" o:spid="_x0000_s1028" type="#_x0000_t75" alt="A10_genetic_vs_physical_v2.3.pdf" style="position:absolute;left:28567711;width:28925734;height:28925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W&#10;sFzBAAAA2wAAAA8AAABkcnMvZG93bnJldi54bWxET82KwjAQvi/4DmEEL6Kpuv5QjaLCgof1YPUB&#10;xmZsi82kNlHr228EYW/z8f3OYtWYUjyodoVlBYN+BII4tbrgTMHp+NObgXAeWWNpmRS8yMFq2fpa&#10;YKztkw/0SHwmQgi7GBXk3lexlC7NyaDr24o4cBdbG/QB1pnUNT5DuCnlMIom0mDBoSHHirY5pdfk&#10;bhTsb69yMjoU/H0bX39H3cGZk81ZqU67Wc9BeGr8v/jj3ukwfwrvX8IBc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WsFzBAAAA2wAAAA8AAAAAAAAAAAAAAAAAnAIAAGRy&#10;cy9kb3ducmV2LnhtbFBLBQYAAAAABAAEAPcAAACKAwAAAAA=&#10;">
                  <v:imagedata r:id="rId33" o:title="A10_genetic_vs_physical_v2.3.pdf"/>
                  <v:path arrowok="t"/>
                </v:shape>
                <w10:anchorlock/>
              </v:group>
            </w:pict>
          </mc:Fallback>
        </mc:AlternateContent>
      </w:r>
    </w:p>
    <w:p w14:paraId="631C73D8" w14:textId="77777777" w:rsidR="008D4A8E" w:rsidRDefault="008D4A8E" w:rsidP="006E0172">
      <w:pPr>
        <w:pStyle w:val="FirstParagraph"/>
        <w:spacing w:before="0" w:after="0"/>
        <w:rPr>
          <w:rFonts w:ascii="Times New Roman" w:hAnsi="Times New Roman" w:cs="Times New Roman"/>
        </w:rPr>
      </w:pPr>
    </w:p>
    <w:p w14:paraId="55950C7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7</w:t>
      </w:r>
      <w:r w:rsidR="00AF1191">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sidR="00AF1191">
        <w:rPr>
          <w:rFonts w:ascii="Times New Roman" w:hAnsi="Times New Roman" w:cs="Times New Roman"/>
        </w:rPr>
        <w:t>h marker for chromosome A10 using genome version 1.5 (left) and fixed inversion using recombination information (right).</w:t>
      </w:r>
      <w:proofErr w:type="gramEnd"/>
    </w:p>
    <w:p w14:paraId="520D349C" w14:textId="77777777" w:rsidR="00C04362" w:rsidRDefault="00AF1191" w:rsidP="006E0172">
      <w:pPr>
        <w:pStyle w:val="FirstParagraph"/>
      </w:pPr>
      <w:r w:rsidRPr="00AF1191">
        <w:rPr>
          <w:noProof/>
        </w:rPr>
        <mc:AlternateContent>
          <mc:Choice Requires="wpg">
            <w:drawing>
              <wp:inline distT="0" distB="0" distL="0" distR="0" wp14:anchorId="77842A69" wp14:editId="245BF941">
                <wp:extent cx="5943600" cy="2985622"/>
                <wp:effectExtent l="0" t="0" r="0" b="12065"/>
                <wp:docPr id="18" name="Group 19"/>
                <wp:cNvGraphicFramePr/>
                <a:graphic xmlns:a="http://schemas.openxmlformats.org/drawingml/2006/main">
                  <a:graphicData uri="http://schemas.microsoft.com/office/word/2010/wordprocessingGroup">
                    <wpg:wgp>
                      <wpg:cNvGrpSpPr/>
                      <wpg:grpSpPr>
                        <a:xfrm>
                          <a:off x="0" y="0"/>
                          <a:ext cx="5943600" cy="2985622"/>
                          <a:chOff x="0" y="0"/>
                          <a:chExt cx="56797359" cy="28531107"/>
                        </a:xfrm>
                      </wpg:grpSpPr>
                      <pic:pic xmlns:pic="http://schemas.openxmlformats.org/drawingml/2006/picture">
                        <pic:nvPicPr>
                          <pic:cNvPr id="19" name="Picture 19" descr="A01_genetic_vs_physical_v2.3_fixed.pdf"/>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531107" y="0"/>
                            <a:ext cx="28266252" cy="28266252"/>
                          </a:xfrm>
                          <a:prstGeom prst="rect">
                            <a:avLst/>
                          </a:prstGeom>
                        </pic:spPr>
                      </pic:pic>
                      <pic:pic xmlns:pic="http://schemas.openxmlformats.org/drawingml/2006/picture">
                        <pic:nvPicPr>
                          <pic:cNvPr id="20" name="Picture 20" descr="A01_genetic_vs_physical_v2.3.pdf"/>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531107" cy="28531107"/>
                          </a:xfrm>
                          <a:prstGeom prst="rect">
                            <a:avLst/>
                          </a:prstGeom>
                        </pic:spPr>
                      </pic:pic>
                    </wpg:wgp>
                  </a:graphicData>
                </a:graphic>
              </wp:inline>
            </w:drawing>
          </mc:Choice>
          <mc:Fallback>
            <w:pict>
              <v:group id="Group 19" o:spid="_x0000_s1026" style="width:468pt;height:235.1pt;mso-position-horizontal-relative:char;mso-position-vertical-relative:line" coordsize="56797359,2853110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">
                <v:shape id="Picture 19" o:spid="_x0000_s1027" type="#_x0000_t75" alt="A01_genetic_vs_physical_v2.3_fixed.pdf" style="position:absolute;left:28531107;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S&#10;N/HDAAAA2wAAAA8AAABkcnMvZG93bnJldi54bWxET0trwkAQvhf6H5Yp9CK6iUjR1FV8Qg/toVH0&#10;OuxOk2B2NmS3Jv57tyD0Nh/fc+bL3tbiSq2vHCtIRwkIYu1MxYWC42E/nILwAdlg7ZgU3MjDcvH8&#10;NMfMuI6/6ZqHQsQQ9hkqKENoMim9LsmiH7mGOHI/rrUYImwLaVrsYrit5ThJ3qTFimNDiQ1tStKX&#10;/NcqyL/0rDsfP/dduk4n08tuOzjprVKvL/3qHUSgPvyLH+4PE+fP4O+XeIB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tI38cMAAADbAAAADwAAAAAAAAAAAAAAAACcAgAA&#10;ZHJzL2Rvd25yZXYueG1sUEsFBgAAAAAEAAQA9wAAAIwDAAAAAA==&#10;">
                  <v:imagedata r:id="rId36" o:title="A01_genetic_vs_physical_v2.3_fixed.pdf"/>
                  <v:path arrowok="t"/>
                </v:shape>
                <v:shape id="Picture 20" o:spid="_x0000_s1028" type="#_x0000_t75" alt="A01_genetic_vs_physical_v2.3.pdf" style="position:absolute;width:28531107;height:28531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10;U66/AAAA2wAAAA8AAABkcnMvZG93bnJldi54bWxET01rwkAQvQv9D8sUetONHkRSVxFpodBDa2rv&#10;Q3bMRrOzYXeaxH/fPRR6fLzv7X7ynRoopjawgeWiAEVcB9tyY+D89TrfgEqCbLELTAbulGC/e5ht&#10;sbRh5BMNlTQqh3Aq0YAT6UutU+3IY1qEnjhzlxA9Soax0TbimMN9p1dFsdYeW84NDns6Oqpv1Y83&#10;IK54f3HLKg72ev3u7h+fayujMU+P0+EZlNAk/+I/95s1sMrr85f8A/Tu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iFOuvwAAANsAAAAPAAAAAAAAAAAAAAAAAJwCAABkcnMv&#10;ZG93bnJldi54bWxQSwUGAAAAAAQABAD3AAAAiAMAAAAA&#10;">
                  <v:imagedata r:id="rId37" o:title="A01_genetic_vs_physical_v2.3.pdf"/>
                  <v:path arrowok="t"/>
                </v:shape>
                <w10:anchorlock/>
              </v:group>
            </w:pict>
          </mc:Fallback>
        </mc:AlternateContent>
      </w:r>
    </w:p>
    <w:p w14:paraId="5FA821A8" w14:textId="77777777" w:rsidR="00AF1191" w:rsidRDefault="00AF1191" w:rsidP="00AF1191">
      <w:pPr>
        <w:pStyle w:val="BodyText"/>
      </w:pPr>
    </w:p>
    <w:p w14:paraId="502013D4" w14:textId="77777777" w:rsidR="00AF1191" w:rsidRPr="006E0172" w:rsidRDefault="00AF1191" w:rsidP="00AF1191">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8</w:t>
      </w:r>
      <w:r>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Pr>
          <w:rFonts w:ascii="Times New Roman" w:hAnsi="Times New Roman" w:cs="Times New Roman"/>
        </w:rPr>
        <w:t>h marker for chromosome A01 using genome version 1.5 (left) and placed scaffolds using recombination information (right).</w:t>
      </w:r>
      <w:proofErr w:type="gramEnd"/>
    </w:p>
    <w:p w14:paraId="79A59822" w14:textId="77777777" w:rsidR="00AF1191" w:rsidRDefault="00AF1191" w:rsidP="00AF1191">
      <w:pPr>
        <w:pStyle w:val="BodyText"/>
      </w:pPr>
    </w:p>
    <w:p w14:paraId="60CA54AC" w14:textId="77777777" w:rsidR="00AF1191" w:rsidRDefault="00AF1191" w:rsidP="00AF1191">
      <w:pPr>
        <w:pStyle w:val="BodyText"/>
      </w:pPr>
    </w:p>
    <w:p w14:paraId="4D1F424B" w14:textId="77777777" w:rsidR="00AF1191" w:rsidRDefault="00AF1191" w:rsidP="00AF1191">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7775F6DF" wp14:editId="038CB510">
            <wp:extent cx="5486400" cy="3657600"/>
            <wp:effectExtent l="0" t="0" r="0" b="0"/>
            <wp:docPr id="12" name="Picture 4" descr="genetic-map-qtl-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tic-map-qtl-figure.p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3F2218" w14:textId="77777777" w:rsidR="00AF1191" w:rsidRPr="006E0172" w:rsidRDefault="00AF1191" w:rsidP="00AF1191">
      <w:pPr>
        <w:pStyle w:val="FirstParagraph"/>
        <w:spacing w:before="0" w:after="0"/>
        <w:rPr>
          <w:rFonts w:ascii="Times New Roman" w:hAnsi="Times New Roman" w:cs="Times New Roman"/>
        </w:rPr>
      </w:pPr>
      <w:r>
        <w:rPr>
          <w:rFonts w:ascii="Times New Roman" w:hAnsi="Times New Roman" w:cs="Times New Roman"/>
        </w:rPr>
        <w:t xml:space="preserve">Figure </w:t>
      </w:r>
      <w:r w:rsidR="00B54DB0">
        <w:rPr>
          <w:rFonts w:ascii="Times New Roman" w:hAnsi="Times New Roman" w:cs="Times New Roman"/>
        </w:rPr>
        <w:t>9</w:t>
      </w:r>
      <w:r w:rsidRPr="006E0172">
        <w:rPr>
          <w:rFonts w:ascii="Times New Roman" w:hAnsi="Times New Roman" w:cs="Times New Roman"/>
        </w:rPr>
        <w:t xml:space="preserve">. </w:t>
      </w:r>
      <w:proofErr w:type="gramStart"/>
      <w:r w:rsidRPr="006E0172">
        <w:rPr>
          <w:rFonts w:ascii="Times New Roman" w:hAnsi="Times New Roman" w:cs="Times New Roman"/>
        </w:rPr>
        <w:t>Old and new genetic map comparisons.</w:t>
      </w:r>
      <w:proofErr w:type="gramEnd"/>
      <w:r w:rsidRPr="006E0172">
        <w:rPr>
          <w:rFonts w:ascii="Times New Roman" w:hAnsi="Times New Roman" w:cs="Times New Roman"/>
        </w:rPr>
        <w:t xml:space="preserve"> Genetic markers for each chromosome are displayed in </w:t>
      </w:r>
      <w:proofErr w:type="spellStart"/>
      <w:r w:rsidRPr="006E0172">
        <w:rPr>
          <w:rFonts w:ascii="Times New Roman" w:hAnsi="Times New Roman" w:cs="Times New Roman"/>
        </w:rPr>
        <w:t>centimorgan</w:t>
      </w:r>
      <w:proofErr w:type="spellEnd"/>
      <w:r w:rsidRPr="006E0172">
        <w:rPr>
          <w:rFonts w:ascii="Times New Roman" w:hAnsi="Times New Roman" w:cs="Times New Roman"/>
        </w:rPr>
        <w:t xml:space="preserve"> distance (</w:t>
      </w:r>
      <w:proofErr w:type="spellStart"/>
      <w:r w:rsidRPr="006E0172">
        <w:rPr>
          <w:rFonts w:ascii="Times New Roman" w:hAnsi="Times New Roman" w:cs="Times New Roman"/>
        </w:rPr>
        <w:t>cM</w:t>
      </w:r>
      <w:proofErr w:type="spellEnd"/>
      <w:r w:rsidRPr="006E0172">
        <w:rPr>
          <w:rFonts w:ascii="Times New Roman" w:hAnsi="Times New Roman" w:cs="Times New Roman"/>
        </w:rPr>
        <w:t>) for the old (A) and new (B) genetic maps. Comparison of likelihood odds scores for flowering time QTL using the old (C) and new (D) genetic maps.</w:t>
      </w:r>
    </w:p>
    <w:p w14:paraId="680BCD4E" w14:textId="77777777" w:rsidR="00AF1191" w:rsidRDefault="00AF1191" w:rsidP="00AF1191">
      <w:pPr>
        <w:pStyle w:val="BodyText"/>
      </w:pPr>
    </w:p>
    <w:p w14:paraId="27D01A54" w14:textId="77777777" w:rsidR="00B54DB0" w:rsidRDefault="00B54DB0" w:rsidP="00AF1191">
      <w:pPr>
        <w:pStyle w:val="BodyText"/>
      </w:pPr>
      <w:r w:rsidRPr="00B54DB0">
        <w:rPr>
          <w:noProof/>
        </w:rPr>
        <w:lastRenderedPageBreak/>
        <mc:AlternateContent>
          <mc:Choice Requires="wpg">
            <w:drawing>
              <wp:inline distT="0" distB="0" distL="0" distR="0" wp14:anchorId="480AD797" wp14:editId="62FD9F35">
                <wp:extent cx="5943600" cy="5943600"/>
                <wp:effectExtent l="0" t="0" r="0" b="0"/>
                <wp:docPr id="24" name="Group 22"/>
                <wp:cNvGraphicFramePr/>
                <a:graphic xmlns:a="http://schemas.openxmlformats.org/drawingml/2006/main">
                  <a:graphicData uri="http://schemas.microsoft.com/office/word/2010/wordprocessingGroup">
                    <wpg:wgp>
                      <wpg:cNvGrpSpPr/>
                      <wpg:grpSpPr>
                        <a:xfrm>
                          <a:off x="0" y="0"/>
                          <a:ext cx="5943600" cy="5943600"/>
                          <a:chOff x="0" y="0"/>
                          <a:chExt cx="28266252" cy="28266252"/>
                        </a:xfrm>
                      </wpg:grpSpPr>
                      <pic:pic xmlns:pic="http://schemas.openxmlformats.org/drawingml/2006/picture">
                        <pic:nvPicPr>
                          <pic:cNvPr id="25" name="Picture 25" descr="A01_genetic_vs_physical_v2.3_fixed.pdf"/>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266252" cy="28266252"/>
                          </a:xfrm>
                          <a:prstGeom prst="rect">
                            <a:avLst/>
                          </a:prstGeom>
                        </pic:spPr>
                      </pic:pic>
                      <wps:wsp>
                        <wps:cNvPr id="26" name="Freeform 26"/>
                        <wps:cNvSpPr/>
                        <wps:spPr>
                          <a:xfrm>
                            <a:off x="2889020" y="1557628"/>
                            <a:ext cx="23492086" cy="23873039"/>
                          </a:xfrm>
                          <a:custGeom>
                            <a:avLst/>
                            <a:gdLst>
                              <a:gd name="connsiteX0" fmla="*/ 23492086 w 23492086"/>
                              <a:gd name="connsiteY0" fmla="*/ 0 h 23873039"/>
                              <a:gd name="connsiteX1" fmla="*/ 22476212 w 23492086"/>
                              <a:gd name="connsiteY1" fmla="*/ 634921 h 23873039"/>
                              <a:gd name="connsiteX2" fmla="*/ 22095260 w 23492086"/>
                              <a:gd name="connsiteY2" fmla="*/ 888890 h 23873039"/>
                              <a:gd name="connsiteX3" fmla="*/ 21333354 w 23492086"/>
                              <a:gd name="connsiteY3" fmla="*/ 1142858 h 23873039"/>
                              <a:gd name="connsiteX4" fmla="*/ 20952401 w 23492086"/>
                              <a:gd name="connsiteY4" fmla="*/ 1396827 h 23873039"/>
                              <a:gd name="connsiteX5" fmla="*/ 19809543 w 23492086"/>
                              <a:gd name="connsiteY5" fmla="*/ 1650795 h 23873039"/>
                              <a:gd name="connsiteX6" fmla="*/ 19428590 w 23492086"/>
                              <a:gd name="connsiteY6" fmla="*/ 1777779 h 23873039"/>
                              <a:gd name="connsiteX7" fmla="*/ 18920653 w 23492086"/>
                              <a:gd name="connsiteY7" fmla="*/ 1904764 h 23873039"/>
                              <a:gd name="connsiteX8" fmla="*/ 18158748 w 23492086"/>
                              <a:gd name="connsiteY8" fmla="*/ 2158732 h 23873039"/>
                              <a:gd name="connsiteX9" fmla="*/ 17777795 w 23492086"/>
                              <a:gd name="connsiteY9" fmla="*/ 2285716 h 23873039"/>
                              <a:gd name="connsiteX10" fmla="*/ 17396842 w 23492086"/>
                              <a:gd name="connsiteY10" fmla="*/ 2666669 h 23873039"/>
                              <a:gd name="connsiteX11" fmla="*/ 16507952 w 23492086"/>
                              <a:gd name="connsiteY11" fmla="*/ 3047622 h 23873039"/>
                              <a:gd name="connsiteX12" fmla="*/ 15746047 w 23492086"/>
                              <a:gd name="connsiteY12" fmla="*/ 3555559 h 23873039"/>
                              <a:gd name="connsiteX13" fmla="*/ 15619063 w 23492086"/>
                              <a:gd name="connsiteY13" fmla="*/ 3936512 h 23873039"/>
                              <a:gd name="connsiteX14" fmla="*/ 15238110 w 23492086"/>
                              <a:gd name="connsiteY14" fmla="*/ 4063496 h 23873039"/>
                              <a:gd name="connsiteX15" fmla="*/ 14857157 w 23492086"/>
                              <a:gd name="connsiteY15" fmla="*/ 4317464 h 23873039"/>
                              <a:gd name="connsiteX16" fmla="*/ 14095252 w 23492086"/>
                              <a:gd name="connsiteY16" fmla="*/ 4825401 h 23873039"/>
                              <a:gd name="connsiteX17" fmla="*/ 13460330 w 23492086"/>
                              <a:gd name="connsiteY17" fmla="*/ 5333338 h 23873039"/>
                              <a:gd name="connsiteX18" fmla="*/ 12698425 w 23492086"/>
                              <a:gd name="connsiteY18" fmla="*/ 6222228 h 23873039"/>
                              <a:gd name="connsiteX19" fmla="*/ 12190488 w 23492086"/>
                              <a:gd name="connsiteY19" fmla="*/ 6984134 h 23873039"/>
                              <a:gd name="connsiteX20" fmla="*/ 11936519 w 23492086"/>
                              <a:gd name="connsiteY20" fmla="*/ 7873024 h 23873039"/>
                              <a:gd name="connsiteX21" fmla="*/ 11682551 w 23492086"/>
                              <a:gd name="connsiteY21" fmla="*/ 8888898 h 23873039"/>
                              <a:gd name="connsiteX22" fmla="*/ 11301598 w 23492086"/>
                              <a:gd name="connsiteY22" fmla="*/ 13333346 h 23873039"/>
                              <a:gd name="connsiteX23" fmla="*/ 10920645 w 23492086"/>
                              <a:gd name="connsiteY23" fmla="*/ 16253984 h 23873039"/>
                              <a:gd name="connsiteX24" fmla="*/ 10412708 w 23492086"/>
                              <a:gd name="connsiteY24" fmla="*/ 17015890 h 23873039"/>
                              <a:gd name="connsiteX25" fmla="*/ 9904771 w 23492086"/>
                              <a:gd name="connsiteY25" fmla="*/ 17142874 h 23873039"/>
                              <a:gd name="connsiteX26" fmla="*/ 9523819 w 23492086"/>
                              <a:gd name="connsiteY26" fmla="*/ 17523827 h 23873039"/>
                              <a:gd name="connsiteX27" fmla="*/ 8380960 w 23492086"/>
                              <a:gd name="connsiteY27" fmla="*/ 18285732 h 23873039"/>
                              <a:gd name="connsiteX28" fmla="*/ 8000007 w 23492086"/>
                              <a:gd name="connsiteY28" fmla="*/ 18539701 h 23873039"/>
                              <a:gd name="connsiteX29" fmla="*/ 7492070 w 23492086"/>
                              <a:gd name="connsiteY29" fmla="*/ 18920654 h 23873039"/>
                              <a:gd name="connsiteX30" fmla="*/ 7111118 w 23492086"/>
                              <a:gd name="connsiteY30" fmla="*/ 19047638 h 23873039"/>
                              <a:gd name="connsiteX31" fmla="*/ 6476196 w 23492086"/>
                              <a:gd name="connsiteY31" fmla="*/ 19555575 h 23873039"/>
                              <a:gd name="connsiteX32" fmla="*/ 6095244 w 23492086"/>
                              <a:gd name="connsiteY32" fmla="*/ 19809543 h 23873039"/>
                              <a:gd name="connsiteX33" fmla="*/ 5333338 w 23492086"/>
                              <a:gd name="connsiteY33" fmla="*/ 20063512 h 23873039"/>
                              <a:gd name="connsiteX34" fmla="*/ 4571433 w 23492086"/>
                              <a:gd name="connsiteY34" fmla="*/ 20444465 h 23873039"/>
                              <a:gd name="connsiteX35" fmla="*/ 4190480 w 23492086"/>
                              <a:gd name="connsiteY35" fmla="*/ 20698433 h 23873039"/>
                              <a:gd name="connsiteX36" fmla="*/ 3809527 w 23492086"/>
                              <a:gd name="connsiteY36" fmla="*/ 21206370 h 23873039"/>
                              <a:gd name="connsiteX37" fmla="*/ 3428574 w 23492086"/>
                              <a:gd name="connsiteY37" fmla="*/ 21460339 h 23873039"/>
                              <a:gd name="connsiteX38" fmla="*/ 2539685 w 23492086"/>
                              <a:gd name="connsiteY38" fmla="*/ 21841291 h 23873039"/>
                              <a:gd name="connsiteX39" fmla="*/ 2158732 w 23492086"/>
                              <a:gd name="connsiteY39" fmla="*/ 22095260 h 23873039"/>
                              <a:gd name="connsiteX40" fmla="*/ 1777779 w 23492086"/>
                              <a:gd name="connsiteY40" fmla="*/ 22222244 h 23873039"/>
                              <a:gd name="connsiteX41" fmla="*/ 1523811 w 23492086"/>
                              <a:gd name="connsiteY41" fmla="*/ 22603197 h 23873039"/>
                              <a:gd name="connsiteX42" fmla="*/ 761905 w 23492086"/>
                              <a:gd name="connsiteY42" fmla="*/ 22984150 h 23873039"/>
                              <a:gd name="connsiteX43" fmla="*/ 634921 w 23492086"/>
                              <a:gd name="connsiteY43" fmla="*/ 23365102 h 23873039"/>
                              <a:gd name="connsiteX44" fmla="*/ 253968 w 23492086"/>
                              <a:gd name="connsiteY44" fmla="*/ 23619071 h 23873039"/>
                              <a:gd name="connsiteX45" fmla="*/ 0 w 23492086"/>
                              <a:gd name="connsiteY45" fmla="*/ 23873039 h 23873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3492086" h="23873039">
                                <a:moveTo>
                                  <a:pt x="23492086" y="0"/>
                                </a:moveTo>
                                <a:cubicBezTo>
                                  <a:pt x="22034855" y="1165785"/>
                                  <a:pt x="23468779" y="138637"/>
                                  <a:pt x="22476212" y="634921"/>
                                </a:cubicBezTo>
                                <a:cubicBezTo>
                                  <a:pt x="22339708" y="703173"/>
                                  <a:pt x="22234722" y="826907"/>
                                  <a:pt x="22095260" y="888890"/>
                                </a:cubicBezTo>
                                <a:cubicBezTo>
                                  <a:pt x="21850627" y="997616"/>
                                  <a:pt x="21333354" y="1142858"/>
                                  <a:pt x="21333354" y="1142858"/>
                                </a:cubicBezTo>
                                <a:cubicBezTo>
                                  <a:pt x="21206370" y="1227514"/>
                                  <a:pt x="21092677" y="1336709"/>
                                  <a:pt x="20952401" y="1396827"/>
                                </a:cubicBezTo>
                                <a:cubicBezTo>
                                  <a:pt x="20769903" y="1475040"/>
                                  <a:pt x="19954181" y="1614635"/>
                                  <a:pt x="19809543" y="1650795"/>
                                </a:cubicBezTo>
                                <a:cubicBezTo>
                                  <a:pt x="19679686" y="1683259"/>
                                  <a:pt x="19557293" y="1741007"/>
                                  <a:pt x="19428590" y="1777779"/>
                                </a:cubicBezTo>
                                <a:cubicBezTo>
                                  <a:pt x="19260782" y="1825724"/>
                                  <a:pt x="19087816" y="1854615"/>
                                  <a:pt x="18920653" y="1904764"/>
                                </a:cubicBezTo>
                                <a:cubicBezTo>
                                  <a:pt x="18664237" y="1981689"/>
                                  <a:pt x="18412716" y="2074076"/>
                                  <a:pt x="18158748" y="2158732"/>
                                </a:cubicBezTo>
                                <a:lnTo>
                                  <a:pt x="17777795" y="2285716"/>
                                </a:lnTo>
                                <a:cubicBezTo>
                                  <a:pt x="17650811" y="2412700"/>
                                  <a:pt x="17542975" y="2562288"/>
                                  <a:pt x="17396842" y="2666669"/>
                                </a:cubicBezTo>
                                <a:cubicBezTo>
                                  <a:pt x="17122239" y="2862814"/>
                                  <a:pt x="16818840" y="2943993"/>
                                  <a:pt x="16507952" y="3047622"/>
                                </a:cubicBezTo>
                                <a:cubicBezTo>
                                  <a:pt x="16253984" y="3216934"/>
                                  <a:pt x="15842570" y="3265990"/>
                                  <a:pt x="15746047" y="3555559"/>
                                </a:cubicBezTo>
                                <a:cubicBezTo>
                                  <a:pt x="15703719" y="3682543"/>
                                  <a:pt x="15713712" y="3841863"/>
                                  <a:pt x="15619063" y="3936512"/>
                                </a:cubicBezTo>
                                <a:cubicBezTo>
                                  <a:pt x="15524414" y="4031161"/>
                                  <a:pt x="15357832" y="4003635"/>
                                  <a:pt x="15238110" y="4063496"/>
                                </a:cubicBezTo>
                                <a:cubicBezTo>
                                  <a:pt x="15101606" y="4131748"/>
                                  <a:pt x="14984141" y="4232808"/>
                                  <a:pt x="14857157" y="4317464"/>
                                </a:cubicBezTo>
                                <a:cubicBezTo>
                                  <a:pt x="14219557" y="5273867"/>
                                  <a:pt x="15079245" y="4169406"/>
                                  <a:pt x="14095252" y="4825401"/>
                                </a:cubicBezTo>
                                <a:cubicBezTo>
                                  <a:pt x="12946493" y="5591240"/>
                                  <a:pt x="14705729" y="4918206"/>
                                  <a:pt x="13460330" y="5333338"/>
                                </a:cubicBezTo>
                                <a:cubicBezTo>
                                  <a:pt x="13021878" y="5771791"/>
                                  <a:pt x="13078525" y="5679228"/>
                                  <a:pt x="12698425" y="6222228"/>
                                </a:cubicBezTo>
                                <a:cubicBezTo>
                                  <a:pt x="12523386" y="6472284"/>
                                  <a:pt x="12287011" y="6694565"/>
                                  <a:pt x="12190488" y="6984134"/>
                                </a:cubicBezTo>
                                <a:cubicBezTo>
                                  <a:pt x="11886022" y="7897534"/>
                                  <a:pt x="12255419" y="6756877"/>
                                  <a:pt x="11936519" y="7873024"/>
                                </a:cubicBezTo>
                                <a:cubicBezTo>
                                  <a:pt x="11767696" y="8463902"/>
                                  <a:pt x="11793195" y="8114387"/>
                                  <a:pt x="11682551" y="8888898"/>
                                </a:cubicBezTo>
                                <a:cubicBezTo>
                                  <a:pt x="11520495" y="10023294"/>
                                  <a:pt x="11334949" y="12833077"/>
                                  <a:pt x="11301598" y="13333346"/>
                                </a:cubicBezTo>
                                <a:cubicBezTo>
                                  <a:pt x="11188903" y="15023773"/>
                                  <a:pt x="11529079" y="15239927"/>
                                  <a:pt x="10920645" y="16253984"/>
                                </a:cubicBezTo>
                                <a:cubicBezTo>
                                  <a:pt x="10763604" y="16515719"/>
                                  <a:pt x="10708827" y="16941860"/>
                                  <a:pt x="10412708" y="17015890"/>
                                </a:cubicBezTo>
                                <a:lnTo>
                                  <a:pt x="9904771" y="17142874"/>
                                </a:lnTo>
                                <a:cubicBezTo>
                                  <a:pt x="9777787" y="17269858"/>
                                  <a:pt x="9665573" y="17413574"/>
                                  <a:pt x="9523819" y="17523827"/>
                                </a:cubicBezTo>
                                <a:cubicBezTo>
                                  <a:pt x="9523804" y="17523839"/>
                                  <a:pt x="8571444" y="18158742"/>
                                  <a:pt x="8380960" y="18285732"/>
                                </a:cubicBezTo>
                                <a:cubicBezTo>
                                  <a:pt x="8253976" y="18370388"/>
                                  <a:pt x="8122100" y="18448131"/>
                                  <a:pt x="8000007" y="18539701"/>
                                </a:cubicBezTo>
                                <a:cubicBezTo>
                                  <a:pt x="7830695" y="18666685"/>
                                  <a:pt x="7675825" y="18815651"/>
                                  <a:pt x="7492070" y="18920654"/>
                                </a:cubicBezTo>
                                <a:cubicBezTo>
                                  <a:pt x="7375853" y="18987064"/>
                                  <a:pt x="7238102" y="19005310"/>
                                  <a:pt x="7111118" y="19047638"/>
                                </a:cubicBezTo>
                                <a:cubicBezTo>
                                  <a:pt x="6682995" y="19689822"/>
                                  <a:pt x="7089557" y="19248895"/>
                                  <a:pt x="6476196" y="19555575"/>
                                </a:cubicBezTo>
                                <a:cubicBezTo>
                                  <a:pt x="6339692" y="19623827"/>
                                  <a:pt x="6234706" y="19747560"/>
                                  <a:pt x="6095244" y="19809543"/>
                                </a:cubicBezTo>
                                <a:cubicBezTo>
                                  <a:pt x="5850611" y="19918269"/>
                                  <a:pt x="5556083" y="19915015"/>
                                  <a:pt x="5333338" y="20063512"/>
                                </a:cubicBezTo>
                                <a:cubicBezTo>
                                  <a:pt x="4241579" y="20791350"/>
                                  <a:pt x="5622907" y="19918727"/>
                                  <a:pt x="4571433" y="20444465"/>
                                </a:cubicBezTo>
                                <a:cubicBezTo>
                                  <a:pt x="4434929" y="20512717"/>
                                  <a:pt x="4317464" y="20613777"/>
                                  <a:pt x="4190480" y="20698433"/>
                                </a:cubicBezTo>
                                <a:cubicBezTo>
                                  <a:pt x="4063496" y="20867745"/>
                                  <a:pt x="3959179" y="21056718"/>
                                  <a:pt x="3809527" y="21206370"/>
                                </a:cubicBezTo>
                                <a:cubicBezTo>
                                  <a:pt x="3701611" y="21314286"/>
                                  <a:pt x="3561082" y="21384620"/>
                                  <a:pt x="3428574" y="21460339"/>
                                </a:cubicBezTo>
                                <a:cubicBezTo>
                                  <a:pt x="2989215" y="21711401"/>
                                  <a:pt x="2967072" y="21698829"/>
                                  <a:pt x="2539685" y="21841291"/>
                                </a:cubicBezTo>
                                <a:cubicBezTo>
                                  <a:pt x="2412701" y="21925947"/>
                                  <a:pt x="2295236" y="22027008"/>
                                  <a:pt x="2158732" y="22095260"/>
                                </a:cubicBezTo>
                                <a:cubicBezTo>
                                  <a:pt x="2039010" y="22155121"/>
                                  <a:pt x="1882301" y="22138627"/>
                                  <a:pt x="1777779" y="22222244"/>
                                </a:cubicBezTo>
                                <a:cubicBezTo>
                                  <a:pt x="1658606" y="22317583"/>
                                  <a:pt x="1631727" y="22495281"/>
                                  <a:pt x="1523811" y="22603197"/>
                                </a:cubicBezTo>
                                <a:cubicBezTo>
                                  <a:pt x="1277650" y="22849358"/>
                                  <a:pt x="1071741" y="22880871"/>
                                  <a:pt x="761905" y="22984150"/>
                                </a:cubicBezTo>
                                <a:cubicBezTo>
                                  <a:pt x="719577" y="23111134"/>
                                  <a:pt x="718538" y="23260580"/>
                                  <a:pt x="634921" y="23365102"/>
                                </a:cubicBezTo>
                                <a:cubicBezTo>
                                  <a:pt x="539582" y="23484275"/>
                                  <a:pt x="373141" y="23523732"/>
                                  <a:pt x="253968" y="23619071"/>
                                </a:cubicBezTo>
                                <a:cubicBezTo>
                                  <a:pt x="160481" y="23693861"/>
                                  <a:pt x="84656" y="23788383"/>
                                  <a:pt x="0" y="23873039"/>
                                </a:cubicBezTo>
                              </a:path>
                            </a:pathLst>
                          </a:custGeom>
                          <a:noFill/>
                          <a:ln w="57150" cmpd="sng">
                            <a:solidFill>
                              <a:srgbClr val="FF0000"/>
                            </a:solidFill>
                          </a:ln>
                          <a:effectLst/>
                        </wps:spPr>
                        <wps:style>
                          <a:lnRef idx="2">
                            <a:schemeClr val="accent1"/>
                          </a:lnRef>
                          <a:fillRef idx="0">
                            <a:schemeClr val="accent1"/>
                          </a:fillRef>
                          <a:effectRef idx="1">
                            <a:schemeClr val="accent1"/>
                          </a:effectRef>
                          <a:fontRef idx="minor">
                            <a:schemeClr val="tx1"/>
                          </a:fontRef>
                        </wps:style>
                        <wps:txbx>
                          <w:txbxContent>
                            <w:p w14:paraId="782775CF" w14:textId="77777777" w:rsidR="002C069A" w:rsidRDefault="002C069A" w:rsidP="00B54DB0">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2" o:spid="_x0000_s1026" style="width:468pt;height:468pt;mso-position-horizontal-relative:char;mso-position-vertical-relative:line" coordsize="28266252,282662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01_genetic_vs_physical_v2.3_fixed.pdf" style="position:absolute;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f47EAAAA2wAAAA8AAABkcnMvZG93bnJldi54bWxEj0FrwkAUhO8F/8PyhN7qRltFoqtIqaW9VRME&#10;b4/sMxvMvg3ZNcb++m5B8DjMzDfMct3bWnTU+sqxgvEoAUFcOF1xqSDPti9zED4ga6wdk4IbeViv&#10;Bk9LTLW78o66fShFhLBPUYEJoUml9IUhi37kGuLonVxrMUTZllK3eI1wW8tJksykxYrjgsGG3g0V&#10;5/3FKsjyj/HuJ2Tm+Nn9vta3Q/f2nUulnof9ZgEiUB8e4Xv7SyuYTOH/S/wB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Tf47EAAAA2wAAAA8AAAAAAAAAAAAAAAAAnAIA&#10;AGRycy9kb3ducmV2LnhtbFBLBQYAAAAABAAEAPcAAACNAwAAAAA=&#10;">
                  <v:imagedata r:id="rId40" o:title="A01_genetic_vs_physical_v2.3_fixed.pdf"/>
                  <v:path arrowok="t"/>
                </v:shape>
                <v:shape id="Freeform 26" o:spid="_x0000_s1028" style="position:absolute;left:2889020;top:1557628;width:23492086;height:23873039;visibility:visible;mso-wrap-style:square;v-text-anchor:middle" coordsize="23492086,238730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Q98wwAA&#10;ANsAAAAPAAAAZHJzL2Rvd25yZXYueG1sRI/LisJAFET3A/MPzR1wN3biiI+YVnREcOHGxwdc0jcP&#10;TN8O6VajX28Lgsuiqk5R6aIztbhS6yrLCuJ+BII4s7riQsHpuPmdgHAeWWNtmRTcycFi/v2VYqLt&#10;jfd0PfhCBAi7BBWU3jeJlC4ryaDr24Y4eLltDfog20LqFm8Bbmo5iKKRNFhxWCixof+SsvPhYhQY&#10;X52m081uuIpxfIl3+fpR/x2V6v10yxkIT53/hN/trVYwGMHr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DQ98wwAAANsAAAAPAAAAAAAAAAAAAAAAAJcCAABkcnMvZG93&#10;bnJldi54bWxQSwUGAAAAAAQABAD1AAAAhwMAAAAA&#10;" adj="-11796480,,5400" path="m23492086,0c22034855,1165785,23468779,138637,22476212,634921,22339708,703173,22234722,826907,22095260,888890,21850627,997616,21333354,1142858,21333354,1142858,21206370,1227514,21092677,1336709,20952401,1396827,20769903,1475040,19954181,1614635,19809543,1650795,19679686,1683259,19557293,1741007,19428590,1777779,19260782,1825724,19087816,1854615,18920653,1904764,18664237,1981689,18412716,2074076,18158748,2158732l17777795,2285716c17650811,2412700,17542975,2562288,17396842,2666669,17122239,2862814,16818840,2943993,16507952,3047622,16253984,3216934,15842570,3265990,15746047,3555559,15703719,3682543,15713712,3841863,15619063,3936512,15524414,4031161,15357832,4003635,15238110,4063496,15101606,4131748,14984141,4232808,14857157,4317464,14219557,5273867,15079245,4169406,14095252,4825401,12946493,5591240,14705729,4918206,13460330,5333338,13021878,5771791,13078525,5679228,12698425,6222228,12523386,6472284,12287011,6694565,12190488,6984134,11886022,7897534,12255419,6756877,11936519,7873024,11767696,8463902,11793195,8114387,11682551,8888898,11520495,10023294,11334949,12833077,11301598,13333346,11188903,15023773,11529079,15239927,10920645,16253984,10763604,16515719,10708827,16941860,10412708,17015890l9904771,17142874c9777787,17269858,9665573,17413574,9523819,17523827,9523804,17523839,8571444,18158742,8380960,18285732,8253976,18370388,8122100,18448131,8000007,18539701,7830695,18666685,7675825,18815651,7492070,18920654,7375853,18987064,7238102,19005310,7111118,19047638,6682995,19689822,7089557,19248895,6476196,19555575,6339692,19623827,6234706,19747560,6095244,19809543,5850611,19918269,5556083,19915015,5333338,20063512,4241579,20791350,5622907,19918727,4571433,20444465,4434929,20512717,4317464,20613777,4190480,20698433,4063496,20867745,3959179,21056718,3809527,21206370,3701611,21314286,3561082,21384620,3428574,21460339,2989215,21711401,2967072,21698829,2539685,21841291,2412701,21925947,2295236,22027008,2158732,22095260,2039010,22155121,1882301,22138627,1777779,22222244,1658606,22317583,1631727,22495281,1523811,22603197,1277650,22849358,1071741,22880871,761905,22984150,719577,23111134,718538,23260580,634921,23365102,539582,23484275,373141,23523732,253968,23619071,160481,23693861,84656,23788383,,23873039e" filled="f" strokecolor="red" strokeweight="4.5pt">
                  <v:stroke joinstyle="miter"/>
                  <v:formulas/>
                  <v:path arrowok="t" o:connecttype="custom" o:connectlocs="23492086,0;22476212,634921;22095260,888890;21333354,1142858;20952401,1396827;19809543,1650795;19428590,1777779;18920653,1904764;18158748,2158732;17777795,2285716;17396842,2666669;16507952,3047622;15746047,3555559;15619063,3936512;15238110,4063496;14857157,4317464;14095252,4825401;13460330,5333338;12698425,6222228;12190488,6984134;11936519,7873024;11682551,8888898;11301598,13333346;10920645,16253984;10412708,17015890;9904771,17142874;9523819,17523827;8380960,18285732;8000007,18539701;7492070,18920654;7111118,19047638;6476196,19555575;6095244,19809543;5333338,20063512;4571433,20444465;4190480,20698433;3809527,21206370;3428574,21460339;2539685,21841291;2158732,22095260;1777779,22222244;1523811,22603197;761905,22984150;634921,23365102;253968,23619071;0,23873039" o:connectangles="0,0,0,0,0,0,0,0,0,0,0,0,0,0,0,0,0,0,0,0,0,0,0,0,0,0,0,0,0,0,0,0,0,0,0,0,0,0,0,0,0,0,0,0,0,0" textboxrect="0,0,23492086,23873039"/>
                  <v:textbox>
                    <w:txbxContent>
                      <w:p w14:paraId="782775CF" w14:textId="77777777" w:rsidR="0051038F" w:rsidRDefault="0051038F" w:rsidP="00B54DB0">
                        <w:pPr>
                          <w:rPr>
                            <w:rFonts w:eastAsia="Times New Roman" w:cs="Times New Roman"/>
                          </w:rPr>
                        </w:pPr>
                      </w:p>
                    </w:txbxContent>
                  </v:textbox>
                </v:shape>
                <w10:anchorlock/>
              </v:group>
            </w:pict>
          </mc:Fallback>
        </mc:AlternateContent>
      </w:r>
    </w:p>
    <w:p w14:paraId="758EDF0E" w14:textId="77777777" w:rsidR="00B54DB0" w:rsidRDefault="00B54DB0" w:rsidP="00AF1191">
      <w:pPr>
        <w:pStyle w:val="BodyText"/>
        <w:rPr>
          <w:ins w:id="76" w:author="Robert" w:date="2016-07-04T13:16:00Z"/>
        </w:rPr>
      </w:pPr>
      <w:r>
        <w:t xml:space="preserve">Figure 10. </w:t>
      </w:r>
      <w:proofErr w:type="gramStart"/>
      <w:r>
        <w:t xml:space="preserve">Example spline regression for converting between genetic and physical distance for </w:t>
      </w:r>
      <w:proofErr w:type="spellStart"/>
      <w:r>
        <w:t>subsetting</w:t>
      </w:r>
      <w:proofErr w:type="spellEnd"/>
      <w:r>
        <w:t xml:space="preserve"> genomic ranges for genes underlying significant </w:t>
      </w:r>
      <w:commentRangeStart w:id="77"/>
      <w:r>
        <w:t>QTL</w:t>
      </w:r>
      <w:commentRangeEnd w:id="77"/>
      <w:r w:rsidR="006C3828">
        <w:rPr>
          <w:rStyle w:val="CommentReference"/>
        </w:rPr>
        <w:commentReference w:id="77"/>
      </w:r>
      <w:r>
        <w:t>.</w:t>
      </w:r>
      <w:proofErr w:type="gramEnd"/>
      <w:r>
        <w:t xml:space="preserve"> </w:t>
      </w:r>
    </w:p>
    <w:p w14:paraId="61EAA3B0" w14:textId="77777777" w:rsidR="00DE0FEB" w:rsidRDefault="00DE0FEB" w:rsidP="00AF1191">
      <w:pPr>
        <w:pStyle w:val="BodyText"/>
        <w:rPr>
          <w:ins w:id="78" w:author="Robert" w:date="2016-07-04T13:16:00Z"/>
        </w:rPr>
      </w:pPr>
    </w:p>
    <w:p w14:paraId="05D2B88D" w14:textId="69705DF8" w:rsidR="00DE0FEB" w:rsidRDefault="00DE0FEB" w:rsidP="00AF1191">
      <w:pPr>
        <w:pStyle w:val="BodyText"/>
      </w:pPr>
      <w:r>
        <w:t>Bibliography</w:t>
      </w:r>
    </w:p>
    <w:p w14:paraId="00A92441" w14:textId="77777777" w:rsidR="002C069A" w:rsidRPr="002C069A" w:rsidRDefault="00DE0FEB" w:rsidP="002C069A">
      <w:pPr>
        <w:pStyle w:val="Bibliography"/>
        <w:rPr>
          <w:rFonts w:ascii="Cambria"/>
        </w:rPr>
      </w:pPr>
      <w:r>
        <w:fldChar w:fldCharType="begin"/>
      </w:r>
      <w:r w:rsidR="00182891">
        <w:instrText xml:space="preserve"> ADDIN ZOTERO_BIBL {"custom":[]} CSL_BIBLIOGRAPHY </w:instrText>
      </w:r>
      <w:r>
        <w:fldChar w:fldCharType="separate"/>
      </w:r>
      <w:r w:rsidR="002C069A" w:rsidRPr="002C069A">
        <w:rPr>
          <w:rFonts w:ascii="Cambria"/>
        </w:rPr>
        <w:t>Brassica Database | Brassica genome sequence.</w:t>
      </w:r>
    </w:p>
    <w:p w14:paraId="73E074E7" w14:textId="77777777" w:rsidR="002C069A" w:rsidRPr="002C069A" w:rsidRDefault="002C069A" w:rsidP="002C069A">
      <w:pPr>
        <w:pStyle w:val="Bibliography"/>
        <w:rPr>
          <w:rFonts w:ascii="Cambria"/>
        </w:rPr>
      </w:pPr>
      <w:r w:rsidRPr="002C069A">
        <w:rPr>
          <w:rFonts w:ascii="Cambria"/>
        </w:rPr>
        <w:t xml:space="preserve">Brock, M. T., J. M. Dechaine, F. L. Iniguez-Luy, J. N. Maloof, J. R. Stinchcombe </w:t>
      </w:r>
      <w:r w:rsidRPr="002C069A">
        <w:rPr>
          <w:rFonts w:ascii="Cambria"/>
          <w:i/>
          <w:iCs/>
        </w:rPr>
        <w:t>et al.</w:t>
      </w:r>
      <w:r w:rsidRPr="002C069A">
        <w:rPr>
          <w:rFonts w:ascii="Cambria"/>
        </w:rPr>
        <w:t>, 2010 Floral Genetic Architecture: An Examination of QTL Architecture Underlying Floral (Co)Variation Across Environments. Genetics 186: 1451–1465.</w:t>
      </w:r>
    </w:p>
    <w:p w14:paraId="04F1B0F8" w14:textId="77777777" w:rsidR="002C069A" w:rsidRPr="002C069A" w:rsidRDefault="002C069A" w:rsidP="002C069A">
      <w:pPr>
        <w:pStyle w:val="Bibliography"/>
        <w:rPr>
          <w:rFonts w:ascii="Cambria"/>
        </w:rPr>
      </w:pPr>
      <w:r w:rsidRPr="002C069A">
        <w:rPr>
          <w:rFonts w:ascii="Cambria"/>
        </w:rPr>
        <w:lastRenderedPageBreak/>
        <w:t>Broman, K. W., H. Wu, Ś. Sen, and G. A. Churchill, 2003 R/qtl: QTL mapping in experimental crosses. Bioinformatics 19: 889–890.</w:t>
      </w:r>
    </w:p>
    <w:p w14:paraId="471EBA17" w14:textId="77777777" w:rsidR="002C069A" w:rsidRPr="002C069A" w:rsidRDefault="002C069A" w:rsidP="002C069A">
      <w:pPr>
        <w:pStyle w:val="Bibliography"/>
        <w:rPr>
          <w:rFonts w:ascii="Cambria"/>
        </w:rPr>
      </w:pPr>
      <w:r w:rsidRPr="002C069A">
        <w:rPr>
          <w:rFonts w:ascii="Cambria"/>
        </w:rPr>
        <w:t xml:space="preserve">Cheng, F., T. Mandáková, J. Wu, Q. Xie, M. A. Lysak </w:t>
      </w:r>
      <w:r w:rsidRPr="002C069A">
        <w:rPr>
          <w:rFonts w:ascii="Cambria"/>
          <w:i/>
          <w:iCs/>
        </w:rPr>
        <w:t>et al.</w:t>
      </w:r>
      <w:r w:rsidRPr="002C069A">
        <w:rPr>
          <w:rFonts w:ascii="Cambria"/>
        </w:rPr>
        <w:t>, 2013 Deciphering the Diploid Ancestral Genome of the Mesohexaploid Brassica rapa. Plant Cell 25: 1541–1554.</w:t>
      </w:r>
    </w:p>
    <w:p w14:paraId="00D5CD57" w14:textId="77777777" w:rsidR="002C069A" w:rsidRPr="002C069A" w:rsidRDefault="002C069A" w:rsidP="002C069A">
      <w:pPr>
        <w:pStyle w:val="Bibliography"/>
        <w:rPr>
          <w:rFonts w:ascii="Cambria"/>
        </w:rPr>
      </w:pPr>
      <w:r w:rsidRPr="002C069A">
        <w:rPr>
          <w:rFonts w:ascii="Cambria"/>
        </w:rPr>
        <w:t>Devisetty, U. K., M. F. Covington, A. V. Tat, S. Lekkala, and J. N. Maloof, 2014 Polymorphism Identification and Improved Genome Annotation of Brassica rapa Through Deep RNA Sequencing. G3 Genes Genomes Genet. 4: 2065–2078.</w:t>
      </w:r>
    </w:p>
    <w:p w14:paraId="253332F0" w14:textId="77777777" w:rsidR="002C069A" w:rsidRPr="002C069A" w:rsidRDefault="002C069A" w:rsidP="002C069A">
      <w:pPr>
        <w:pStyle w:val="Bibliography"/>
        <w:rPr>
          <w:rFonts w:ascii="Cambria"/>
        </w:rPr>
      </w:pPr>
      <w:r w:rsidRPr="002C069A">
        <w:rPr>
          <w:rFonts w:ascii="Cambria"/>
        </w:rPr>
        <w:t>Iniguez-Luy, F. L., L. Lukens, M. W. Farnham, R. M. Amasino, and T. C. Osborn, 2009 Development of public immortal mapping populations, molecular markers and linkage maps for rapid cycling Brassica rapa and B. oleracea. Theor. Appl. Genet. 120: 31–43.</w:t>
      </w:r>
    </w:p>
    <w:p w14:paraId="3835DABC" w14:textId="77777777" w:rsidR="002C069A" w:rsidRPr="002C069A" w:rsidRDefault="002C069A" w:rsidP="002C069A">
      <w:pPr>
        <w:pStyle w:val="Bibliography"/>
        <w:rPr>
          <w:rFonts w:ascii="Cambria"/>
        </w:rPr>
      </w:pPr>
      <w:r w:rsidRPr="002C069A">
        <w:rPr>
          <w:rFonts w:ascii="Cambria"/>
        </w:rPr>
        <w:t xml:space="preserve">Koenig, D., J. M. Jimenez-Gomez, S. Kimura, D. Fulop, D. H. Chitwood </w:t>
      </w:r>
      <w:r w:rsidRPr="002C069A">
        <w:rPr>
          <w:rFonts w:ascii="Cambria"/>
          <w:i/>
          <w:iCs/>
        </w:rPr>
        <w:t>et al.</w:t>
      </w:r>
      <w:r w:rsidRPr="002C069A">
        <w:rPr>
          <w:rFonts w:ascii="Cambria"/>
        </w:rPr>
        <w:t>, 2013 Comparative transcriptomics reveals patterns of selection in domesticated and wild tomato. Proc. Natl. Acad. Sci. 110: E2655–E2662.</w:t>
      </w:r>
    </w:p>
    <w:p w14:paraId="05153076" w14:textId="77777777" w:rsidR="002C069A" w:rsidRPr="002C069A" w:rsidRDefault="002C069A" w:rsidP="002C069A">
      <w:pPr>
        <w:pStyle w:val="Bibliography"/>
        <w:rPr>
          <w:rFonts w:ascii="Cambria"/>
        </w:rPr>
      </w:pPr>
      <w:r w:rsidRPr="002C069A">
        <w:rPr>
          <w:rFonts w:ascii="Cambria"/>
        </w:rPr>
        <w:t xml:space="preserve">Kumar, S., T. W. Banks, S. Cloutier, S. Kumar, T. W. Banks </w:t>
      </w:r>
      <w:r w:rsidRPr="002C069A">
        <w:rPr>
          <w:rFonts w:ascii="Cambria"/>
          <w:i/>
          <w:iCs/>
        </w:rPr>
        <w:t>et al.</w:t>
      </w:r>
      <w:r w:rsidRPr="002C069A">
        <w:rPr>
          <w:rFonts w:ascii="Cambria"/>
        </w:rPr>
        <w:t>, 2012 SNP Discovery through Next-Generation Sequencing and Its Applications, SNP Discovery through Next-Generation Sequencing and Its Applications. Int. J. Plant Genomics Int. J. Plant Genomics 2012, 2012: e831460.</w:t>
      </w:r>
    </w:p>
    <w:p w14:paraId="18F0C5AF" w14:textId="77777777" w:rsidR="002C069A" w:rsidRPr="002C069A" w:rsidRDefault="002C069A" w:rsidP="002C069A">
      <w:pPr>
        <w:pStyle w:val="Bibliography"/>
        <w:rPr>
          <w:rFonts w:ascii="Cambria"/>
        </w:rPr>
      </w:pPr>
      <w:r w:rsidRPr="002C069A">
        <w:rPr>
          <w:rFonts w:ascii="Cambria"/>
        </w:rPr>
        <w:t xml:space="preserve">Lai, K., C. Duran, P. J. Berkman, M. T. Lorenc, J. Stiller </w:t>
      </w:r>
      <w:r w:rsidRPr="002C069A">
        <w:rPr>
          <w:rFonts w:ascii="Cambria"/>
          <w:i/>
          <w:iCs/>
        </w:rPr>
        <w:t>et al.</w:t>
      </w:r>
      <w:r w:rsidRPr="002C069A">
        <w:rPr>
          <w:rFonts w:ascii="Cambria"/>
        </w:rPr>
        <w:t>, 2012 Single nucleotide polymorphism discovery from wheat next-generation sequence data. Plant Biotechnol. J. 10: 743–749.</w:t>
      </w:r>
    </w:p>
    <w:p w14:paraId="67DC817F" w14:textId="77777777" w:rsidR="002C069A" w:rsidRPr="002C069A" w:rsidRDefault="002C069A" w:rsidP="002C069A">
      <w:pPr>
        <w:pStyle w:val="Bibliography"/>
        <w:rPr>
          <w:rFonts w:ascii="Cambria"/>
        </w:rPr>
      </w:pPr>
      <w:r w:rsidRPr="002C069A">
        <w:rPr>
          <w:rFonts w:ascii="Cambria"/>
        </w:rPr>
        <w:t xml:space="preserve">Liu, S., Y. Liu, X. Yang, C. Tong, D. Edwards </w:t>
      </w:r>
      <w:r w:rsidRPr="002C069A">
        <w:rPr>
          <w:rFonts w:ascii="Cambria"/>
          <w:i/>
          <w:iCs/>
        </w:rPr>
        <w:t>et al.</w:t>
      </w:r>
      <w:r w:rsidRPr="002C069A">
        <w:rPr>
          <w:rFonts w:ascii="Cambria"/>
        </w:rPr>
        <w:t>, 2014 The Brassica oleracea genome reveals the asymmetrical evolution of polyploid genomes. Nat. Commun. 5: 3930.</w:t>
      </w:r>
    </w:p>
    <w:p w14:paraId="1160C473" w14:textId="77777777" w:rsidR="002C069A" w:rsidRPr="002C069A" w:rsidRDefault="002C069A" w:rsidP="002C069A">
      <w:pPr>
        <w:pStyle w:val="Bibliography"/>
        <w:rPr>
          <w:rFonts w:ascii="Cambria"/>
        </w:rPr>
      </w:pPr>
      <w:r w:rsidRPr="002C069A">
        <w:rPr>
          <w:rFonts w:ascii="Cambria"/>
        </w:rPr>
        <w:t>mfcovington/detect-boundaries GitHub.</w:t>
      </w:r>
    </w:p>
    <w:p w14:paraId="485D250D" w14:textId="77777777" w:rsidR="002C069A" w:rsidRPr="002C069A" w:rsidRDefault="002C069A" w:rsidP="002C069A">
      <w:pPr>
        <w:pStyle w:val="Bibliography"/>
        <w:rPr>
          <w:rFonts w:ascii="Cambria"/>
        </w:rPr>
      </w:pPr>
      <w:r w:rsidRPr="002C069A">
        <w:rPr>
          <w:rFonts w:ascii="Cambria"/>
        </w:rPr>
        <w:t>mfcovington/SNPtools GitHub.</w:t>
      </w:r>
    </w:p>
    <w:p w14:paraId="3863432F" w14:textId="77777777" w:rsidR="002C069A" w:rsidRPr="002C069A" w:rsidRDefault="002C069A" w:rsidP="002C069A">
      <w:pPr>
        <w:pStyle w:val="Bibliography"/>
        <w:rPr>
          <w:rFonts w:ascii="Cambria"/>
        </w:rPr>
      </w:pPr>
      <w:r w:rsidRPr="002C069A">
        <w:rPr>
          <w:rFonts w:ascii="Cambria"/>
        </w:rPr>
        <w:t>rjcmarkelz/brassica_genetic_map_paper GitHub.</w:t>
      </w:r>
    </w:p>
    <w:p w14:paraId="53152549" w14:textId="77777777" w:rsidR="002C069A" w:rsidRPr="002C069A" w:rsidRDefault="002C069A" w:rsidP="002C069A">
      <w:pPr>
        <w:pStyle w:val="Bibliography"/>
        <w:rPr>
          <w:rFonts w:ascii="Cambria"/>
        </w:rPr>
      </w:pPr>
      <w:r w:rsidRPr="002C069A">
        <w:rPr>
          <w:rFonts w:ascii="Cambria"/>
        </w:rPr>
        <w:t xml:space="preserve">Wang, X., H. Wang, J. Wang, R. Sun, J. Wu </w:t>
      </w:r>
      <w:r w:rsidRPr="002C069A">
        <w:rPr>
          <w:rFonts w:ascii="Cambria"/>
          <w:i/>
          <w:iCs/>
        </w:rPr>
        <w:t>et al.</w:t>
      </w:r>
      <w:r w:rsidRPr="002C069A">
        <w:rPr>
          <w:rFonts w:ascii="Cambria"/>
        </w:rPr>
        <w:t>, 2011 The genome of the mesopolyploid crop species Brassica rapa. Nat. Genet. 43: 1035–1039.</w:t>
      </w:r>
    </w:p>
    <w:p w14:paraId="6D4438BC" w14:textId="77777777" w:rsidR="002C069A" w:rsidRPr="002C069A" w:rsidRDefault="002C069A" w:rsidP="002C069A">
      <w:pPr>
        <w:pStyle w:val="Bibliography"/>
        <w:rPr>
          <w:rFonts w:ascii="Cambria"/>
        </w:rPr>
      </w:pPr>
      <w:r w:rsidRPr="002C069A">
        <w:rPr>
          <w:rFonts w:ascii="Cambria"/>
        </w:rPr>
        <w:t>Trick, M., Y. Long, J. Meng, and I. Bancroft, 2009 Single nucleotide polymorphism (SNP) discovery in the polyploid Brassica napus using Solexa transcriptome sequencing. Plant Biotechnol. J. 7: 334–346.</w:t>
      </w:r>
    </w:p>
    <w:p w14:paraId="7FFEB4F0" w14:textId="5772CC2A" w:rsidR="00DE0FEB" w:rsidRPr="00AF1191" w:rsidRDefault="00DE0FEB" w:rsidP="00AF1191">
      <w:pPr>
        <w:pStyle w:val="BodyText"/>
      </w:pPr>
      <w:r>
        <w:fldChar w:fldCharType="end"/>
      </w:r>
    </w:p>
    <w:sectPr w:rsidR="00DE0FEB" w:rsidRPr="00AF1191" w:rsidSect="006E017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Robert" w:date="2016-07-04T11:43:00Z" w:initials="R">
    <w:p w14:paraId="01964109" w14:textId="32D3811C" w:rsidR="002C069A" w:rsidRDefault="002C069A">
      <w:pPr>
        <w:pStyle w:val="CommentText"/>
      </w:pPr>
      <w:r>
        <w:rPr>
          <w:rStyle w:val="CommentReference"/>
        </w:rPr>
        <w:annotationRef/>
      </w:r>
      <w:proofErr w:type="gramStart"/>
      <w:r w:rsidRPr="00BB1904">
        <w:rPr>
          <w:rFonts w:ascii="Times New Roman" w:hAnsi="Times New Roman" w:cs="Times New Roman"/>
        </w:rPr>
        <w:t>.(</w:t>
      </w:r>
      <w:proofErr w:type="gramEnd"/>
      <w:r w:rsidRPr="00BB1904">
        <w:rPr>
          <w:rFonts w:ascii="Times New Roman" w:hAnsi="Times New Roman" w:cs="Times New Roman"/>
        </w:rPr>
        <w:t xml:space="preserve">Q: What other metrics to include? reads per expressed gene? # of genes hit per sample? Depth </w:t>
      </w:r>
      <w:proofErr w:type="spellStart"/>
      <w:r w:rsidRPr="00BB1904">
        <w:rPr>
          <w:rFonts w:ascii="Times New Roman" w:hAnsi="Times New Roman" w:cs="Times New Roman"/>
        </w:rPr>
        <w:t>vs</w:t>
      </w:r>
      <w:proofErr w:type="spellEnd"/>
      <w:r w:rsidRPr="00BB1904">
        <w:rPr>
          <w:rFonts w:ascii="Times New Roman" w:hAnsi="Times New Roman" w:cs="Times New Roman"/>
        </w:rPr>
        <w:t xml:space="preserve"> reads mapped?)(Q: Should we add a table with some stats/numbers?)</w:t>
      </w:r>
    </w:p>
  </w:comment>
  <w:comment w:id="39" w:author="Robert" w:date="2016-07-04T11:43:00Z" w:initials="R">
    <w:p w14:paraId="3E009164" w14:textId="5FDA2A20" w:rsidR="002C069A" w:rsidRDefault="002C069A">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Q: Show representative RIL or region of a RIL in main or supplemental?</w:t>
      </w:r>
      <w:r w:rsidRPr="006E0172">
        <w:rPr>
          <w:rFonts w:ascii="Times New Roman" w:hAnsi="Times New Roman" w:cs="Times New Roman"/>
        </w:rPr>
        <w:t>)</w:t>
      </w:r>
    </w:p>
  </w:comment>
  <w:comment w:id="41" w:author="Robert" w:date="2016-07-04T11:55:00Z" w:initials="R">
    <w:p w14:paraId="6AD3CC91" w14:textId="3B7DECB8" w:rsidR="002C069A" w:rsidRDefault="002C069A">
      <w:pPr>
        <w:pStyle w:val="CommentText"/>
      </w:pPr>
      <w:r>
        <w:rPr>
          <w:rStyle w:val="CommentReference"/>
        </w:rPr>
        <w:annotationRef/>
      </w:r>
      <w:r w:rsidRPr="006E0172">
        <w:rPr>
          <w:rFonts w:ascii="Times New Roman" w:hAnsi="Times New Roman" w:cs="Times New Roman"/>
        </w:rPr>
        <w:t>{==</w:t>
      </w:r>
      <w:proofErr w:type="gramStart"/>
      <w:r w:rsidRPr="006E0172">
        <w:rPr>
          <w:rFonts w:ascii="Times New Roman" w:hAnsi="Times New Roman" w:cs="Times New Roman"/>
        </w:rPr>
        <w:t>is</w:t>
      </w:r>
      <w:proofErr w:type="gramEnd"/>
      <w:r w:rsidRPr="006E0172">
        <w:rPr>
          <w:rFonts w:ascii="Times New Roman" w:hAnsi="Times New Roman" w:cs="Times New Roman"/>
        </w:rPr>
        <w:t xml:space="preserve"> what we would expect given that A03's centromere is at the end of the chromosome (Cheng 2013).==}{&gt;&gt;I don't understand this part. Is the idea Meiotic drive for </w:t>
      </w:r>
      <w:proofErr w:type="spellStart"/>
      <w:r w:rsidRPr="006E0172">
        <w:rPr>
          <w:rFonts w:ascii="Times New Roman" w:hAnsi="Times New Roman" w:cs="Times New Roman"/>
        </w:rPr>
        <w:t>chrom</w:t>
      </w:r>
      <w:proofErr w:type="spellEnd"/>
      <w:r w:rsidRPr="006E0172">
        <w:rPr>
          <w:rFonts w:ascii="Times New Roman" w:hAnsi="Times New Roman" w:cs="Times New Roman"/>
        </w:rPr>
        <w:t xml:space="preserve"> A03 centromere? We should say that</w:t>
      </w:r>
      <w:proofErr w:type="gramStart"/>
      <w:r w:rsidRPr="006E0172">
        <w:rPr>
          <w:rFonts w:ascii="Times New Roman" w:hAnsi="Times New Roman" w:cs="Times New Roman"/>
        </w:rPr>
        <w:t>.&lt;</w:t>
      </w:r>
      <w:proofErr w:type="gramEnd"/>
      <w:r w:rsidRPr="006E0172">
        <w:rPr>
          <w:rFonts w:ascii="Times New Roman" w:hAnsi="Times New Roman" w:cs="Times New Roman"/>
        </w:rPr>
        <w:t>&lt;}</w:t>
      </w:r>
    </w:p>
  </w:comment>
  <w:comment w:id="42" w:author="Robert" w:date="2016-07-04T11:56:00Z" w:initials="R">
    <w:p w14:paraId="6950AC0F" w14:textId="5A0EED61" w:rsidR="002C069A" w:rsidRDefault="002C069A">
      <w:pPr>
        <w:pStyle w:val="CommentText"/>
      </w:pPr>
      <w:r>
        <w:rPr>
          <w:rStyle w:val="CommentReference"/>
        </w:rPr>
        <w:annotationRef/>
      </w:r>
      <w:r w:rsidRPr="00614F6C">
        <w:t>(Q: contaminated?)</w:t>
      </w:r>
    </w:p>
  </w:comment>
  <w:comment w:id="49" w:author="Robert" w:date="2016-07-04T11:55:00Z" w:initials="R">
    <w:p w14:paraId="324CF5BF" w14:textId="3733E53D" w:rsidR="002C069A" w:rsidRDefault="002C069A">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 xml:space="preserve">Q: 2 </w:t>
      </w:r>
      <w:proofErr w:type="spellStart"/>
      <w:r w:rsidRPr="006E0172">
        <w:rPr>
          <w:rFonts w:ascii="Times New Roman" w:hAnsi="Times New Roman" w:cs="Times New Roman"/>
          <w:i/>
        </w:rPr>
        <w:t>Kbp</w:t>
      </w:r>
      <w:proofErr w:type="spellEnd"/>
      <w:proofErr w:type="gramStart"/>
      <w:r w:rsidRPr="006E0172">
        <w:rPr>
          <w:rFonts w:ascii="Times New Roman" w:hAnsi="Times New Roman" w:cs="Times New Roman"/>
          <w:i/>
        </w:rPr>
        <w:t>?</w:t>
      </w:r>
      <w:r w:rsidRPr="006E0172">
        <w:rPr>
          <w:rFonts w:ascii="Times New Roman" w:hAnsi="Times New Roman" w:cs="Times New Roman"/>
        </w:rPr>
        <w:t>=</w:t>
      </w:r>
      <w:proofErr w:type="gramEnd"/>
      <w:r w:rsidRPr="006E0172">
        <w:rPr>
          <w:rFonts w:ascii="Times New Roman" w:hAnsi="Times New Roman" w:cs="Times New Roman"/>
        </w:rPr>
        <w:t>=}{&gt;&gt;I would just figure out what the distance is for 90 and 95% and report that&lt;&lt;})</w:t>
      </w:r>
    </w:p>
  </w:comment>
  <w:comment w:id="58" w:author="Robert" w:date="2016-07-04T14:28:00Z" w:initials="R">
    <w:p w14:paraId="04B5BD3F" w14:textId="1BBE5139" w:rsidR="002C069A" w:rsidRDefault="002C069A">
      <w:pPr>
        <w:pStyle w:val="CommentText"/>
      </w:pPr>
      <w:r>
        <w:rPr>
          <w:rStyle w:val="CommentReference"/>
        </w:rPr>
        <w:annotationRef/>
      </w:r>
      <w:proofErr w:type="gramStart"/>
      <w:r>
        <w:t>need</w:t>
      </w:r>
      <w:proofErr w:type="gramEnd"/>
      <w:r>
        <w:t xml:space="preserve"> to remake</w:t>
      </w:r>
    </w:p>
  </w:comment>
  <w:comment w:id="69" w:author="Robert" w:date="2016-07-04T10:49:00Z" w:initials="R">
    <w:p w14:paraId="40445E0A" w14:textId="4C720B4E" w:rsidR="002C069A" w:rsidRDefault="002C069A">
      <w:pPr>
        <w:pStyle w:val="CommentText"/>
      </w:pPr>
      <w:r>
        <w:rPr>
          <w:rStyle w:val="CommentReference"/>
        </w:rPr>
        <w:annotationRef/>
      </w:r>
      <w:r>
        <w:t>Change names in figure legend</w:t>
      </w:r>
    </w:p>
  </w:comment>
  <w:comment w:id="72" w:author="Robert" w:date="2016-07-04T10:49:00Z" w:initials="R">
    <w:p w14:paraId="4E288A99" w14:textId="06CCF70A" w:rsidR="002C069A" w:rsidRDefault="002C069A">
      <w:pPr>
        <w:pStyle w:val="CommentText"/>
      </w:pPr>
      <w:r>
        <w:rPr>
          <w:rStyle w:val="CommentReference"/>
        </w:rPr>
        <w:annotationRef/>
      </w:r>
      <w:r>
        <w:t>Use green for left figure</w:t>
      </w:r>
    </w:p>
  </w:comment>
  <w:comment w:id="74" w:author="Robert" w:date="2016-07-04T10:51:00Z" w:initials="R">
    <w:p w14:paraId="66DD3246" w14:textId="77777777" w:rsidR="002C069A" w:rsidRPr="006E0172" w:rsidRDefault="002C069A" w:rsidP="006C3828">
      <w:pPr>
        <w:pStyle w:val="FirstParagraph"/>
        <w:spacing w:before="0" w:after="0"/>
        <w:rPr>
          <w:rFonts w:ascii="Times New Roman" w:hAnsi="Times New Roman" w:cs="Times New Roman"/>
        </w:rPr>
      </w:pPr>
      <w:r>
        <w:rPr>
          <w:rStyle w:val="CommentReference"/>
        </w:rPr>
        <w:annotationRef/>
      </w:r>
      <w:r>
        <w:rPr>
          <w:rFonts w:ascii="Times New Roman" w:hAnsi="Times New Roman" w:cs="Times New Roman"/>
        </w:rPr>
        <w:t xml:space="preserve">Ancient </w:t>
      </w:r>
      <w:proofErr w:type="spellStart"/>
      <w:r>
        <w:rPr>
          <w:rFonts w:ascii="Times New Roman" w:hAnsi="Times New Roman" w:cs="Times New Roman"/>
        </w:rPr>
        <w:t>centromeric</w:t>
      </w:r>
      <w:proofErr w:type="spellEnd"/>
      <w:r>
        <w:rPr>
          <w:rFonts w:ascii="Times New Roman" w:hAnsi="Times New Roman" w:cs="Times New Roman"/>
        </w:rPr>
        <w:t xml:space="preserve"> regions. Different color for the gap or grey for gap, white for background. </w:t>
      </w:r>
    </w:p>
    <w:p w14:paraId="7510B45F" w14:textId="1CE4A955" w:rsidR="002C069A" w:rsidRDefault="002C069A">
      <w:pPr>
        <w:pStyle w:val="CommentText"/>
      </w:pPr>
    </w:p>
  </w:comment>
  <w:comment w:id="75" w:author="Robert" w:date="2016-07-04T10:51:00Z" w:initials="R">
    <w:p w14:paraId="43CD1BC2" w14:textId="621213F2" w:rsidR="002C069A" w:rsidRDefault="002C069A">
      <w:pPr>
        <w:pStyle w:val="CommentText"/>
      </w:pPr>
      <w:r>
        <w:rPr>
          <w:rStyle w:val="CommentReference"/>
        </w:rPr>
        <w:annotationRef/>
      </w:r>
      <w:r>
        <w:t>Add blue dots</w:t>
      </w:r>
    </w:p>
  </w:comment>
  <w:comment w:id="77" w:author="Robert" w:date="2016-07-04T10:52:00Z" w:initials="R">
    <w:p w14:paraId="6A940965" w14:textId="00D44BE2" w:rsidR="002C069A" w:rsidRDefault="002C069A">
      <w:pPr>
        <w:pStyle w:val="CommentText"/>
      </w:pPr>
      <w:r>
        <w:rPr>
          <w:rStyle w:val="CommentReference"/>
        </w:rPr>
        <w:annotationRef/>
      </w:r>
      <w:r>
        <w:t xml:space="preserve">Plot </w:t>
      </w:r>
      <w:proofErr w:type="gramStart"/>
      <w:r>
        <w:t>actual  spline</w:t>
      </w:r>
      <w:proofErr w:type="gram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573EA" w14:textId="77777777" w:rsidR="002C069A" w:rsidRDefault="002C069A">
      <w:pPr>
        <w:spacing w:after="0"/>
      </w:pPr>
      <w:r>
        <w:separator/>
      </w:r>
    </w:p>
  </w:endnote>
  <w:endnote w:type="continuationSeparator" w:id="0">
    <w:p w14:paraId="51B637BE" w14:textId="77777777" w:rsidR="002C069A" w:rsidRDefault="002C06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1AEEA" w14:textId="77777777" w:rsidR="002C069A" w:rsidRDefault="002C069A">
      <w:r>
        <w:separator/>
      </w:r>
    </w:p>
  </w:footnote>
  <w:footnote w:type="continuationSeparator" w:id="0">
    <w:p w14:paraId="3EA601D4" w14:textId="77777777" w:rsidR="002C069A" w:rsidRDefault="002C069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23FE20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75EC4B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5810D092"/>
    <w:lvl w:ilvl="0">
      <w:start w:val="1"/>
      <w:numFmt w:val="decimal"/>
      <w:lvlText w:val="%1."/>
      <w:lvlJc w:val="left"/>
      <w:pPr>
        <w:tabs>
          <w:tab w:val="num" w:pos="1800"/>
        </w:tabs>
        <w:ind w:left="1800" w:hanging="360"/>
      </w:pPr>
    </w:lvl>
  </w:abstractNum>
  <w:abstractNum w:abstractNumId="3">
    <w:nsid w:val="FFFFFF7D"/>
    <w:multiLevelType w:val="singleLevel"/>
    <w:tmpl w:val="47342A68"/>
    <w:lvl w:ilvl="0">
      <w:start w:val="1"/>
      <w:numFmt w:val="decimal"/>
      <w:lvlText w:val="%1."/>
      <w:lvlJc w:val="left"/>
      <w:pPr>
        <w:tabs>
          <w:tab w:val="num" w:pos="1440"/>
        </w:tabs>
        <w:ind w:left="1440" w:hanging="360"/>
      </w:pPr>
    </w:lvl>
  </w:abstractNum>
  <w:abstractNum w:abstractNumId="4">
    <w:nsid w:val="FFFFFF7E"/>
    <w:multiLevelType w:val="singleLevel"/>
    <w:tmpl w:val="B470997A"/>
    <w:lvl w:ilvl="0">
      <w:start w:val="1"/>
      <w:numFmt w:val="decimal"/>
      <w:lvlText w:val="%1."/>
      <w:lvlJc w:val="left"/>
      <w:pPr>
        <w:tabs>
          <w:tab w:val="num" w:pos="1080"/>
        </w:tabs>
        <w:ind w:left="1080" w:hanging="360"/>
      </w:pPr>
    </w:lvl>
  </w:abstractNum>
  <w:abstractNum w:abstractNumId="5">
    <w:nsid w:val="FFFFFF7F"/>
    <w:multiLevelType w:val="singleLevel"/>
    <w:tmpl w:val="82F6763E"/>
    <w:lvl w:ilvl="0">
      <w:start w:val="1"/>
      <w:numFmt w:val="decimal"/>
      <w:lvlText w:val="%1."/>
      <w:lvlJc w:val="left"/>
      <w:pPr>
        <w:tabs>
          <w:tab w:val="num" w:pos="720"/>
        </w:tabs>
        <w:ind w:left="720" w:hanging="360"/>
      </w:pPr>
    </w:lvl>
  </w:abstractNum>
  <w:abstractNum w:abstractNumId="6">
    <w:nsid w:val="FFFFFF80"/>
    <w:multiLevelType w:val="singleLevel"/>
    <w:tmpl w:val="1D7EBCFC"/>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1E40C8C8"/>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BC301ABC"/>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EE21CFE"/>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A13CF794"/>
    <w:lvl w:ilvl="0">
      <w:start w:val="1"/>
      <w:numFmt w:val="decimal"/>
      <w:lvlText w:val="%1."/>
      <w:lvlJc w:val="left"/>
      <w:pPr>
        <w:tabs>
          <w:tab w:val="num" w:pos="360"/>
        </w:tabs>
        <w:ind w:left="360" w:hanging="360"/>
      </w:pPr>
    </w:lvl>
  </w:abstractNum>
  <w:abstractNum w:abstractNumId="11">
    <w:nsid w:val="FFFFFF89"/>
    <w:multiLevelType w:val="singleLevel"/>
    <w:tmpl w:val="D284CF9C"/>
    <w:lvl w:ilvl="0">
      <w:start w:val="1"/>
      <w:numFmt w:val="bullet"/>
      <w:lvlText w:val=""/>
      <w:lvlJc w:val="left"/>
      <w:pPr>
        <w:tabs>
          <w:tab w:val="num" w:pos="360"/>
        </w:tabs>
        <w:ind w:left="360" w:hanging="360"/>
      </w:pPr>
      <w:rPr>
        <w:rFonts w:ascii="Symbol" w:hAnsi="Symbol" w:hint="default"/>
      </w:rPr>
    </w:lvl>
  </w:abstractNum>
  <w:abstractNum w:abstractNumId="12">
    <w:nsid w:val="1A7509F7"/>
    <w:multiLevelType w:val="multilevel"/>
    <w:tmpl w:val="46929D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4E5D49"/>
    <w:multiLevelType w:val="multilevel"/>
    <w:tmpl w:val="B20E64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3"/>
  </w:num>
  <w:num w:numId="4">
    <w:abstractNumId w:val="13"/>
  </w:num>
  <w:num w:numId="5">
    <w:abstractNumId w:val="13"/>
  </w:num>
  <w:num w:numId="6">
    <w:abstractNumId w:val="13"/>
  </w:num>
  <w:num w:numId="7">
    <w:abstractNumId w:val="11"/>
  </w:num>
  <w:num w:numId="8">
    <w:abstractNumId w:val="9"/>
  </w:num>
  <w:num w:numId="9">
    <w:abstractNumId w:val="8"/>
  </w:num>
  <w:num w:numId="10">
    <w:abstractNumId w:val="7"/>
  </w:num>
  <w:num w:numId="11">
    <w:abstractNumId w:val="6"/>
  </w:num>
  <w:num w:numId="12">
    <w:abstractNumId w:val="10"/>
  </w:num>
  <w:num w:numId="13">
    <w:abstractNumId w:val="5"/>
  </w:num>
  <w:num w:numId="14">
    <w:abstractNumId w:val="4"/>
  </w:num>
  <w:num w:numId="15">
    <w:abstractNumId w:val="3"/>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553E"/>
    <w:rsid w:val="000C5E52"/>
    <w:rsid w:val="00182891"/>
    <w:rsid w:val="001D784D"/>
    <w:rsid w:val="002337E3"/>
    <w:rsid w:val="002C069A"/>
    <w:rsid w:val="00370C8E"/>
    <w:rsid w:val="004E29B3"/>
    <w:rsid w:val="005057C8"/>
    <w:rsid w:val="0051038F"/>
    <w:rsid w:val="00590B0A"/>
    <w:rsid w:val="00590D07"/>
    <w:rsid w:val="005E3BB6"/>
    <w:rsid w:val="006052E3"/>
    <w:rsid w:val="00614F6C"/>
    <w:rsid w:val="00692E6A"/>
    <w:rsid w:val="006C3828"/>
    <w:rsid w:val="006E0172"/>
    <w:rsid w:val="00784D58"/>
    <w:rsid w:val="0079585B"/>
    <w:rsid w:val="00861038"/>
    <w:rsid w:val="0086723F"/>
    <w:rsid w:val="008831C6"/>
    <w:rsid w:val="008D4A8E"/>
    <w:rsid w:val="008D6863"/>
    <w:rsid w:val="009169A1"/>
    <w:rsid w:val="00A15A42"/>
    <w:rsid w:val="00AA25BE"/>
    <w:rsid w:val="00AF1191"/>
    <w:rsid w:val="00B54DB0"/>
    <w:rsid w:val="00B6613D"/>
    <w:rsid w:val="00B74EB6"/>
    <w:rsid w:val="00B850D2"/>
    <w:rsid w:val="00B86B75"/>
    <w:rsid w:val="00BB1904"/>
    <w:rsid w:val="00BC48D5"/>
    <w:rsid w:val="00C04362"/>
    <w:rsid w:val="00C36279"/>
    <w:rsid w:val="00D745BC"/>
    <w:rsid w:val="00DE0FEB"/>
    <w:rsid w:val="00E315A3"/>
    <w:rsid w:val="00ED0C9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DDB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70.png"/><Relationship Id="rId23" Type="http://schemas.openxmlformats.org/officeDocument/2006/relationships/image" Target="media/image80.png"/><Relationship Id="rId24" Type="http://schemas.openxmlformats.org/officeDocument/2006/relationships/image" Target="media/image9.emf"/><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7.emf"/><Relationship Id="rId9" Type="http://schemas.openxmlformats.org/officeDocument/2006/relationships/hyperlink" Target="http://hannonlab.cshl.edu/fastx_toolkit/"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8.emf"/><Relationship Id="rId34" Type="http://schemas.openxmlformats.org/officeDocument/2006/relationships/image" Target="media/image15.emf"/><Relationship Id="rId35" Type="http://schemas.openxmlformats.org/officeDocument/2006/relationships/image" Target="media/image16.emf"/><Relationship Id="rId36" Type="http://schemas.openxmlformats.org/officeDocument/2006/relationships/image" Target="media/image21.emf"/><Relationship Id="rId10" Type="http://schemas.openxmlformats.org/officeDocument/2006/relationships/hyperlink" Target="https://github.com/mfcovington/auto_barcode" TargetMode="External"/><Relationship Id="rId11" Type="http://schemas.openxmlformats.org/officeDocument/2006/relationships/hyperlink" Target="http://www.bioinformatics.babraham.ac.uk/projects/fastqc/" TargetMode="External"/><Relationship Id="rId12" Type="http://schemas.openxmlformats.org/officeDocument/2006/relationships/hyperlink" Target="https://github.com/mfcovington/SNPtools" TargetMode="External"/><Relationship Id="rId13" Type="http://schemas.openxmlformats.org/officeDocument/2006/relationships/comments" Target="comments.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2.emf"/><Relationship Id="rId38" Type="http://schemas.openxmlformats.org/officeDocument/2006/relationships/image" Target="media/image17.png"/><Relationship Id="rId39" Type="http://schemas.openxmlformats.org/officeDocument/2006/relationships/image" Target="media/image19.emf"/><Relationship Id="rId40" Type="http://schemas.openxmlformats.org/officeDocument/2006/relationships/image" Target="media/image20.emf"/><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C7AFE9-4367-2A4D-99FB-709E7616E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14</Pages>
  <Words>6711</Words>
  <Characters>38259</Characters>
  <Application>Microsoft Macintosh Word</Application>
  <DocSecurity>0</DocSecurity>
  <Lines>318</Lines>
  <Paragraphs>89</Paragraphs>
  <ScaleCrop>false</ScaleCrop>
  <Company/>
  <LinksUpToDate>false</LinksUpToDate>
  <CharactersWithSpaces>44881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dc:creator>
  <cp:lastModifiedBy>Robert</cp:lastModifiedBy>
  <cp:revision>4</cp:revision>
  <cp:lastPrinted>2016-07-01T20:11:00Z</cp:lastPrinted>
  <dcterms:created xsi:type="dcterms:W3CDTF">2016-07-05T16:25:00Z</dcterms:created>
  <dcterms:modified xsi:type="dcterms:W3CDTF">2016-07-06T02:34:00Z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id="1DwQAdff"/&gt;&lt;style id="http://www.zotero.org/styles/g3"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value=""/&gt;&lt;/prefs&gt;&lt;/data&gt;</vt:lpwstr>
  </property>
</Properties>
</file>