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09341E" w14:textId="06AEC3AE" w:rsidR="00D84657" w:rsidRDefault="00D84657" w:rsidP="00D84657">
      <w:pPr>
        <w:spacing w:after="0" w:line="480" w:lineRule="auto"/>
        <w:rPr>
          <w:rFonts w:ascii="Times New Roman" w:hAnsi="Times New Roman" w:cs="Times New Roman"/>
        </w:rPr>
      </w:pPr>
      <w:bookmarkStart w:id="0" w:name="abstract"/>
      <w:bookmarkEnd w:id="0"/>
      <w:r>
        <w:rPr>
          <w:rFonts w:ascii="Times New Roman" w:hAnsi="Times New Roman" w:cs="Times New Roman"/>
        </w:rPr>
        <w:t xml:space="preserve">Title </w:t>
      </w:r>
      <w:bookmarkStart w:id="1" w:name="_GoBack"/>
      <w:bookmarkEnd w:id="1"/>
    </w:p>
    <w:p w14:paraId="79211EFD" w14:textId="79958FBF" w:rsidR="00D84657" w:rsidRDefault="00D84657" w:rsidP="00D84657">
      <w:pPr>
        <w:spacing w:after="0" w:line="480" w:lineRule="auto"/>
        <w:rPr>
          <w:rFonts w:ascii="Times New Roman" w:hAnsi="Times New Roman" w:cs="Times New Roman"/>
        </w:rPr>
      </w:pPr>
      <w:r>
        <w:rPr>
          <w:rFonts w:ascii="Times New Roman" w:hAnsi="Times New Roman" w:cs="Times New Roman"/>
        </w:rPr>
        <w:t>Authors</w:t>
      </w:r>
    </w:p>
    <w:p w14:paraId="387A0CFA"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Abstract</w:t>
      </w:r>
    </w:p>
    <w:p w14:paraId="3D50A11F" w14:textId="77777777"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Here we describe high-density SNP discovery and genetic map construction for a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recombinant inbred line population. We also use the genotype data from the population to detect and remedy putative genome </w:t>
      </w:r>
      <w:proofErr w:type="spellStart"/>
      <w:r w:rsidRPr="00D84657">
        <w:rPr>
          <w:rFonts w:ascii="Times New Roman" w:hAnsi="Times New Roman" w:cs="Times New Roman"/>
        </w:rPr>
        <w:t>mis</w:t>
      </w:r>
      <w:proofErr w:type="spellEnd"/>
      <w:r w:rsidRPr="00D84657">
        <w:rPr>
          <w:rFonts w:ascii="Times New Roman" w:hAnsi="Times New Roman" w:cs="Times New Roman"/>
        </w:rPr>
        <w:t xml:space="preserve">-assemblies and to assign scaffold sequences to their likely genomic locations. These improvements to the assembly represent 7.1-8.0% of the annotated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genome. We demonstrate how this new resource is a significant improvement for QTL analysis over the current low-density genetic map</w:t>
      </w:r>
      <w:bookmarkStart w:id="2" w:name="introduction"/>
      <w:bookmarkEnd w:id="2"/>
    </w:p>
    <w:p w14:paraId="5941F4FB" w14:textId="77777777" w:rsidR="006E0172" w:rsidRPr="00D84657" w:rsidRDefault="006E0172" w:rsidP="00D84657">
      <w:pPr>
        <w:spacing w:after="0" w:line="480" w:lineRule="auto"/>
        <w:rPr>
          <w:rFonts w:ascii="Times New Roman" w:hAnsi="Times New Roman" w:cs="Times New Roman"/>
        </w:rPr>
      </w:pPr>
    </w:p>
    <w:p w14:paraId="7902D2EA" w14:textId="77777777" w:rsidR="0079585B"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Introduction</w:t>
      </w:r>
      <w:bookmarkStart w:id="3" w:name="quantitative-genetics-resources"/>
      <w:bookmarkStart w:id="4" w:name="original-marker-sets"/>
      <w:bookmarkStart w:id="5" w:name="methods"/>
      <w:bookmarkEnd w:id="3"/>
      <w:bookmarkEnd w:id="4"/>
      <w:bookmarkEnd w:id="5"/>
    </w:p>
    <w:p w14:paraId="72F0AE0E" w14:textId="6FD111CB" w:rsidR="0079585B"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The Brassica genus provides up to 10% of human calories and is important for providing micronutrients in human diets throughout Asia (book ref, </w:t>
      </w:r>
      <w:proofErr w:type="spellStart"/>
      <w:r w:rsidRPr="00D84657">
        <w:rPr>
          <w:rFonts w:ascii="Times New Roman" w:hAnsi="Times New Roman" w:cs="Times New Roman"/>
        </w:rPr>
        <w:t>fao</w:t>
      </w:r>
      <w:proofErr w:type="spellEnd"/>
      <w:r w:rsidRPr="00D84657">
        <w:rPr>
          <w:rFonts w:ascii="Times New Roman" w:hAnsi="Times New Roman" w:cs="Times New Roman"/>
        </w:rPr>
        <w:t xml:space="preserve">/stat/). Recently sequenced species within this genus include Brassica </w:t>
      </w:r>
      <w:proofErr w:type="spellStart"/>
      <w:r w:rsidRPr="00D84657">
        <w:rPr>
          <w:rFonts w:ascii="Times New Roman" w:hAnsi="Times New Roman" w:cs="Times New Roman"/>
        </w:rPr>
        <w:t>napus</w:t>
      </w:r>
      <w:proofErr w:type="spellEnd"/>
      <w:r w:rsidRPr="00D84657">
        <w:rPr>
          <w:rFonts w:ascii="Times New Roman" w:hAnsi="Times New Roman" w:cs="Times New Roman"/>
        </w:rPr>
        <w:t>, Brassi</w:t>
      </w:r>
      <w:r w:rsidR="00D84657">
        <w:rPr>
          <w:rFonts w:ascii="Times New Roman" w:hAnsi="Times New Roman" w:cs="Times New Roman"/>
        </w:rPr>
        <w:t xml:space="preserve">ca </w:t>
      </w:r>
      <w:proofErr w:type="spellStart"/>
      <w:r w:rsidR="00D84657">
        <w:rPr>
          <w:rFonts w:ascii="Times New Roman" w:hAnsi="Times New Roman" w:cs="Times New Roman"/>
        </w:rPr>
        <w:t>rapa</w:t>
      </w:r>
      <w:proofErr w:type="spellEnd"/>
      <w:r w:rsidR="00D84657">
        <w:rPr>
          <w:rFonts w:ascii="Times New Roman" w:hAnsi="Times New Roman" w:cs="Times New Roman"/>
        </w:rPr>
        <w:t xml:space="preserve">, and Brassica </w:t>
      </w:r>
      <w:proofErr w:type="spellStart"/>
      <w:r w:rsidR="00D84657">
        <w:rPr>
          <w:rFonts w:ascii="Times New Roman" w:hAnsi="Times New Roman" w:cs="Times New Roman"/>
        </w:rPr>
        <w:t>oleracea</w:t>
      </w:r>
      <w:proofErr w:type="spellEnd"/>
      <w:r w:rsidR="00D84657">
        <w:rPr>
          <w:rFonts w:ascii="Times New Roman" w:hAnsi="Times New Roman" w:cs="Times New Roman"/>
        </w:rPr>
        <w:t xml:space="preserve"> </w:t>
      </w:r>
      <w:r w:rsidR="00D84657">
        <w:rPr>
          <w:rFonts w:ascii="Times New Roman" w:hAnsi="Times New Roman" w:cs="Times New Roman"/>
        </w:rPr>
        <w:fldChar w:fldCharType="begin"/>
      </w:r>
      <w:r w:rsidR="00D84657">
        <w:rPr>
          <w:rFonts w:ascii="Times New Roman" w:hAnsi="Times New Roman" w:cs="Times New Roman"/>
        </w:rPr>
        <w:instrText xml:space="preserve"> ADDIN ZOTERO_ITEM CSL_CITATION {"citationID":"265asfr3b3","properties":{"formattedCitation":"{\\rtf (Wang {\\i{}et al.} 2011; Liu {\\i{}et al.} 2014; Chalhoub {\\i{}et al.} 2014)}","plainCitation":"(Wang et al. 2011; Liu et al. 2014; Chalhoub et al. 2014)"},"citationItems":[{"id":1741,"uris":["http://zotero.org/users/2563346/items/8II3GP6T"],"uri":["http://zotero.org/users/2563346/items/8II3GP6T"],"itemData":{"id":1741,"type":"article-journal","title":"The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id":1746,"uris":["http://zotero.org/users/2563346/items/87MSUABK"],"uri":["http://zotero.org/users/2563346/items/87MSUABK"],"itemData":{"id":1746,"type":"article-journal","title":"The Brassica oleracea genome reveals the asymmetrical evolution of polyploid genomes","container-title":"Nature Communications","page":"3930","volume":"5","source":"www.nature.com","abstract":"Polyploidization has provided much genetic variation for plant adaptive evolution, but the mechanisms by which the molecular evolution of polyploid genomes establishes genetic architecture underlying species differentiation are unclear. Brassica is an ideal model to increase knowledge of polyploid evolution. Here we describe a draft genome sequence of Brassica oleracea, comparing it with that of its sister species B. rapa to reveal numerous chromosome rearrangements and asymmetrical gene loss in duplicated genomic blocks, asymmetrical amplification of transposable elements, differential gene co-retention for specific pathways and variation in gene expression, including alternative splicing, among a large number of paralogous and orthologous genes. Genes related to the production of anticancer phytochemicals and morphological variations illustrate consequences of genome duplication and gene divergence, imparting biochemical and morphological variation to B. oleracea. This study provides insights into Brassica genome evolution and will underpin research into the many important crops in this genus.","DOI":"10.1038/ncomms4930","journalAbbreviation":"Nat Commun","language":"en","author":[{"family":"Liu","given":"Shengyi"},{"family":"Liu","given":"Yumei"},{"family":"Yang","given":"Xinhua"},{"family":"Tong","given":"Chaobo"},{"family":"Edwards","given":"David"},{"family":"Parkin","given":"Isobel A. P."},{"family":"Zhao","given":"Meixia"},{"family":"Ma","given":"Jianxin"},{"family":"Yu","given":"Jingyin"},{"family":"Huang","given":"Shunmou"},{"family":"Wang","given":"Xiyin"},{"family":"Wang","given":"Junyi"},{"family":"Lu","given":"Kun"},{"family":"Fang","given":"Zhiyuan"},{"family":"Bancroft","given":"Ian"},{"family":"Yang","given":"Tae-Jin"},{"family":"Hu","given":"Qiong"},{"family":"Wang","given":"Xinfa"},{"family":"Yue","given":"Zhen"},{"family":"Li","given":"Haojie"},{"family":"Yang","given":"Linfeng"},{"family":"Wu","given":"Jian"},{"family":"Zhou","given":"Qing"},{"family":"Wang","given":"Wanxin"},{"family":"King","given":"Graham J."},{"family":"Pires","given":"J. Chris"},{"family":"Lu","given":"Changxin"},{"family":"Wu","given":"Zhangyan"},{"family":"Sampath","given":"Perumal"},{"family":"Wang","given":"Zhuo"},{"family":"Guo","given":"Hui"},{"family":"Pan","given":"Shengkai"},{"family":"Yang","given":"Limei"},{"family":"Min","given":"Jiumeng"},{"family":"Zhang","given":"Dong"},{"family":"Jin","given":"Dianchuan"},{"family":"Li","given":"Wanshun"},{"family":"Belcram","given":"Harry"},{"family":"Tu","given":"Jinxing"},{"family":"Guan","given":"Mei"},{"family":"Qi","given":"Cunkou"},{"family":"Du","given":"Dezhi"},{"family":"Li","given":"Jiana"},{"family":"Jiang","given":"Liangcai"},{"family":"Batley","given":"Jacqueline"},{"family":"Sharpe","given":"Andrew G."},{"family":"Park","given":"Beom-Seok"},{"family":"Ruperao","given":"Pradeep"},{"family":"Cheng","given":"Feng"},{"family":"Waminal","given":"Nomar Espinosa"},{"family":"Huang","given":"Yin"},{"family":"Dong","given":"Caihua"},{"family":"Wang","given":"Li"},{"family":"Li","given":"Jingping"},{"family":"Hu","given":"Zhiyong"},{"family":"Zhuang","given":"Mu"},{"family":"Huang","given":"Yi"},{"family":"Huang","given":"Junyan"},{"family":"Shi","given":"Jiaqin"},{"family":"Mei","given":"Desheng"},{"family":"Liu","given":"Jing"},{"family":"Lee","given":"Tae-Ho"},{"family":"Wang","given":"Jinpeng"},{"family":"Jin","given":"Huizhe"},{"family":"Li","given":"Zaiyun"},{"family":"Li","given":"Xun"},{"family":"Zhang","given":"Jiefu"},{"family":"Xiao","given":"Lu"},{"family":"Zhou","given":"Yongming"},{"family":"Liu","given":"Zhongsong"},{"family":"Liu","given":"Xuequn"},{"family":"Qin","given":"Rui"},{"family":"Tang","given":"Xu"},{"family":"Liu","given":"Wenbin"},{"family":"Wang","given":"Yupeng"},{"family":"Zhang","given":"Yangyong"},{"family":"Lee","given":"Jonghoon"},{"family":"Kim","given":"Hyun Hee"},{"family":"Denoeud","given":"France"},{"family":"Xu","given":"Xun"},{"family":"Liang","given":"Xinming"},{"family":"Hua","given":"Wei"},{"family":"Wang","given":"Xiaowu"},{"family":"Wang","given":"Jun"},{"family":"Chalhoub","given":"Boulos"},{"family":"Paterson","given":"Andrew H."}],"issued":{"date-parts":[["2014",5,23]]}}},{"id":1802,"uris":["http://zotero.org/users/2563346/items/45R2TND5"],"uri":["http://zotero.org/users/2563346/items/45R2TND5"],"itemData":{"id":1802,"type":"article-journal","title":"Early allopolyploid evolution in the post-Neolithic Brassica napus oilseed genome","container-title":"Science","page":"950-953","volume":"345","issue":"6199","source":"science.sciencemag.org","abstract":"The genomic origins of rape oilseed\nMany domesticated plants arose through the meeting of multiple genomes through hybridization and genome doubling, known as polyploidy. Chalhoub et al. sequenced the polyploid genome of Brassica napus, which originated from a recent combination of two distinct genomes approximately 7500 years ago and gave rise to the crops of rape oilseed (canola), kale, and rutabaga. B. napus has undergone multiple events affecting differently sized genetic regions where a gene from one progenitor species has been converted to the copy from a second progenitor species. Some of these gene conversion events appear to have been selected by humans as part of the process of domestication and crop improvement.\nScience, this issue p. 950\nOilseed rape (Brassica napus L.) was formed ~7500 years ago by hybridization between B. rapa and B. oleracea, followed by chromosome doubling, a process known as allopolyploidy. Together with more ancient polyploidizations, this conferred an aggregate 72× genome multiplication since the origin of angiosperms and high gene content. We examined the B. napus genome and the consequences of its recent duplication. The constituent An and Cn subgenomes are engaged in subtle structural, functional, and epigenetic cross-talk, with abundant homeologous exchanges. Incipient gene loss and expression divergence have begun. Selection in B. napus oilseed types has accelerated the loss of glucosinolate genes, while preserving expansion of oil biosynthesis genes. These processes provide insights into allopolyploid evolution and its relationship with crop domestication and improvement.\nThe polyploid genome of oilseed rape exhibits evolution through homologous gene conversion.\nThe polyploid genome of oilseed rape exhibits evolution through homologous gene conversion.","DOI":"10.1126/science.1253435","ISSN":"0036-8075, 1095-9203","note":"PMID: 25146293","language":"en","author":[{"family":"Chalhoub","given":"Boulos"},{"family":"Denoeud","given":"France"},{"family":"Liu","given":"Shengyi"},{"family":"Parkin","given":"Isobel A. P."},{"family":"Tang","given":"Haibao"},{"family":"Wang","given":"Xiyin"},{"family":"Chiquet","given":"Julien"},{"family":"Belcram","given":"Harry"},{"family":"Tong","given":"Chaobo"},{"family":"Samans","given":"Birgit"},{"family":"Corréa","given":"Margot"},{"family":"Silva","given":"Corinne Da"},{"family":"Just","given":"Jérémy"},{"family":"Falentin","given":"Cyril"},{"family":"Koh","given":"Chu Shin"},{"family":"Clainche","given":"Isabelle Le"},{"family":"Bernard","given":"Maria"},{"family":"Bento","given":"Pascal"},{"family":"Noel","given":"Benjamin"},{"family":"Labadie","given":"Karine"},{"family":"Alberti","given":"Adriana"},{"family":"Charles","given":"Mathieu"},{"family":"Arnaud","given":"Dominique"},{"family":"Guo","given":"Hui"},{"family":"Daviaud","given":"Christian"},{"family":"Alamery","given":"Salman"},{"family":"Jabbari","given":"Kamel"},{"family":"Zhao","given":"Meixia"},{"family":"Edger","given":"Patrick P."},{"family":"Chelaifa","given":"Houda"},{"family":"Tack","given":"David"},{"family":"Lassalle","given":"Gilles"},{"family":"Mestiri","given":"Imen"},{"family":"Schnel","given":"Nicolas"},{"family":"Paslier","given":"Marie-Christine Le"},{"family":"Fan","given":"Guangyi"},{"family":"Renault","given":"Victor"},{"family":"Bayer","given":"Philipp E."},{"family":"Golicz","given":"Agnieszka A."},{"family":"Manoli","given":"Sahana"},{"family":"Lee","given":"Tae-Ho"},{"family":"Thi","given":"Vinh Ha Dinh"},{"family":"Chalabi","given":"Smahane"},{"family":"Hu","given":"Qiong"},{"family":"Fan","given":"Chuchuan"},{"family":"Tollenaere","given":"Reece"},{"family":"Lu","given":"Yunhai"},{"family":"Battail","given":"Christophe"},{"family":"Shen","given":"Jinxiong"},{"family":"Sidebottom","given":"Christine H. D."},{"family":"Wang","given":"Xinfa"},{"family":"Canaguier","given":"Aurélie"},{"family":"Chauveau","given":"Aurélie"},{"family":"Bérard","given":"Aurélie"},{"family":"Deniot","given":"Gwenaëlle"},{"family":"Guan","given":"Mei"},{"family":"Liu","given":"Zhongsong"},{"family":"Sun","given":"Fengming"},{"family":"Lim","given":"Yong Pyo"},{"family":"Lyons","given":"Eric"},{"family":"Town","given":"Christopher D."},{"family":"Bancroft","given":"Ian"},{"family":"Wang","given":"Xiaowu"},{"family":"Meng","given":"Jinling"},{"family":"Ma","given":"Jianxin"},{"family":"Pires","given":"J. Chris"},{"family":"King","given":"Graham J."},{"family":"Brunel","given":"Dominique"},{"family":"Delourme","given":"Régine"},{"family":"Renard","given":"Michel"},{"family":"Aury","given":"Jean-Marc"},{"family":"Adams","given":"Keith L."},{"family":"Batley","given":"Jacqueline"},{"family":"Snowdon","given":"Rod J."},{"family":"Tost","given":"Jorg"},{"family":"Edwards","given":"David"},{"family":"Zhou","given":"Yongming"},{"family":"Hua","given":"Wei"},{"family":"Sharpe","given":"Andrew G."},{"family":"Paterson","given":"Andrew H."},{"family":"Guan","given":"Chunyun"},{"family":"Wincker","given":"Patrick"}],"issued":{"date-parts":[["2014",8,22]]},"PMID":"25146293"}}],"schema":"https://github.com/citation-style-language/schema/raw/master/csl-citation.json"} </w:instrText>
      </w:r>
      <w:r w:rsidR="00D84657">
        <w:rPr>
          <w:rFonts w:ascii="Times New Roman" w:hAnsi="Times New Roman" w:cs="Times New Roman"/>
        </w:rPr>
        <w:fldChar w:fldCharType="separate"/>
      </w:r>
      <w:r w:rsidR="00D84657" w:rsidRPr="00D84657">
        <w:rPr>
          <w:rFonts w:ascii="Times New Roman" w:hAnsi="Times New Roman" w:cs="Times New Roman"/>
        </w:rPr>
        <w:t xml:space="preserve">(Wang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2011; Liu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2014; </w:t>
      </w:r>
      <w:proofErr w:type="spellStart"/>
      <w:r w:rsidR="00D84657" w:rsidRPr="00D84657">
        <w:rPr>
          <w:rFonts w:ascii="Times New Roman" w:hAnsi="Times New Roman" w:cs="Times New Roman"/>
        </w:rPr>
        <w:t>Chalhoub</w:t>
      </w:r>
      <w:proofErr w:type="spellEnd"/>
      <w:r w:rsidR="00D84657" w:rsidRPr="00D84657">
        <w:rPr>
          <w:rFonts w:ascii="Times New Roman" w:hAnsi="Times New Roman" w:cs="Times New Roman"/>
        </w:rPr>
        <w:t xml:space="preserve">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2014)</w:t>
      </w:r>
      <w:r w:rsidR="00D84657">
        <w:rPr>
          <w:rFonts w:ascii="Times New Roman" w:hAnsi="Times New Roman" w:cs="Times New Roman"/>
        </w:rPr>
        <w:fldChar w:fldCharType="end"/>
      </w:r>
      <w:r w:rsidR="00D84657">
        <w:rPr>
          <w:rFonts w:ascii="Times New Roman" w:hAnsi="Times New Roman" w:cs="Times New Roman"/>
        </w:rPr>
        <w:t xml:space="preserve">. </w:t>
      </w:r>
      <w:r w:rsidRPr="00D84657">
        <w:rPr>
          <w:rFonts w:ascii="Times New Roman" w:hAnsi="Times New Roman" w:cs="Times New Roman"/>
        </w:rPr>
        <w:t xml:space="preserve">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is a physiologically and morphologically diverse diploid species has 87% gene exon similarity to the model plant Arabidopsis thaliana (Cheng et al. 2013). This makes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a great candidate for comparing and translating knowledge of biological processes into a crop species from Arabidopsis. For example, using homologous Arabidopsis gene information to infer the action of B. </w:t>
      </w:r>
      <w:proofErr w:type="spellStart"/>
      <w:r w:rsidRPr="00D84657">
        <w:rPr>
          <w:rFonts w:ascii="Times New Roman" w:hAnsi="Times New Roman" w:cs="Times New Roman"/>
        </w:rPr>
        <w:t>ra</w:t>
      </w:r>
      <w:r w:rsidR="00EE46EA">
        <w:rPr>
          <w:rFonts w:ascii="Times New Roman" w:hAnsi="Times New Roman" w:cs="Times New Roman"/>
        </w:rPr>
        <w:t>pa</w:t>
      </w:r>
      <w:proofErr w:type="spellEnd"/>
      <w:r w:rsidR="00EE46EA">
        <w:rPr>
          <w:rFonts w:ascii="Times New Roman" w:hAnsi="Times New Roman" w:cs="Times New Roman"/>
        </w:rPr>
        <w:t xml:space="preserve"> genes in flowering time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{"citationID":"ageg51k9v","properties":{"formattedCitation":"{\\rtf (Lou {\\i{}et al.} 2011; Xiao {\\i{}et al.} 2013)}","plainCitation":"(Lou et al. 2011; Xiao et al. 2013)"},"citationItems":[{"id":321,"uris":["http://zotero.org/users/2563346/items/XWE2W7NP"],"uri":["http://zotero.org/users/2563346/items/XWE2W7NP"],"itemData":{"id":321,"type":"article-journal","title":"Genetic architecture of the circadian clock and flowering time in Brassica rapa","container-title":"Theoretical and Applied Genetics","page":"397-409","volume":"123","issue":"3","source":"CrossRef","DOI":"10.1007/s00122-011-1592-x","ISSN":"0040-5752, 1432-2242","language":"en","author":[{"family":"Lou","given":"P."},{"family":"Xie","given":"Q."},{"family":"Xu","given":"X."},{"family":"Edwards","given":"C. E."},{"family":"Brock","given":"M. T."},{"family":"Weinig","given":"C."},{"family":"McClung","given":"C. R."}],"issued":{"date-parts":[["2011",8]]}}},{"id":1751,"uris":["http://zotero.org/users/2563346/items/7NW59TVU"],"uri":["http://zotero.org/users/2563346/items/7NW59TVU"],"itemData":{"id":1751,"type":"article-journal","title":"The Brassica rapa FLC homologue FLC2 is a key regulator of flowering time, identified through transcriptional co-expression networks","container-title":"Journal of Experimental Botany","page":"4503-4516","volume":"64","issue":"14","source":"jxb.oxfordjournals.org","abstract":"The role of many genes and interactions among genes involved in flowering time have been studied extensively in Arabidopsis, and the purpose of this study was to investigate how effectively results obtained with the model species Arabidopsis can be applied to the Brassicacea with often larger and more complex genomes. Brassica rapa represents a very close relative, with its triplicated genome, with subgenomes having evolved by genome fractionation. The question of whether this genome fractionation is a random process, or whether specific genes are preferentially retained, such as flowering time (Ft) genes that play a role in the extreme morphological variation within the B. rapa species (displayed by the diverse morphotypes), is addressed. Data are presented showing that indeed Ft genes are preferentially retained, so the next intriguing question is whether these different orthologues of Arabidopsis Ft genes play similar roles compared with Arabidopsis, and what is the role of these different orthologues in B. rapa. Using a genetical–genomics approach, co-location of flowering quantitative trait loci (QTLs) and expression QTLs (eQTLs) resulted in identification of candidate genes for flowering QTLs and visualization of co-expression networks of Ft genes and flowering time. A major flowering QTL on A02 at the BrFLC2 locus co-localized with cis eQTLs for BrFLC2, BrSSR1, and BrTCP11, and trans eQTLs for the photoperiod gene BrCO and two paralogues of the floral integrator genes BrSOC1 and BrFT. It is concluded that the BrFLC2 Ft gene is a major regulator of flowering time in the studied doubled haploid population.","DOI":"10.1093/jxb/ert264","ISSN":"0022-0957, 1460-2431","note":"PMID: 24078668","journalAbbreviation":"J. Exp. Bot.","language":"en","author":[{"family":"Xiao","given":"Dong"},{"family":"Zhao","given":"Jian J."},{"family":"Hou","given":"Xi L."},{"family":"Basnet","given":"Ram K."},{"family":"Carpio","given":"Dunia P. D."},{"family":"Zhang","given":"Ning W."},{"family":"Bucher","given":"Johan"},{"family":"Lin","given":"Ke"},{"family":"Cheng","given":"Feng"},{"family":"Wang","given":"Xiao W."},{"family":"Bonnema","given":"Guusje"}],"issued":{"date-parts":[["2013",11,1]]},"PMID":"24078668"}}],"schema":"https://github.com/citation-style-language/schema/raw/master/csl-citation.json"}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(Lou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2011; Xiao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2013)</w:t>
      </w:r>
      <w:r w:rsidR="00EE46EA">
        <w:rPr>
          <w:rFonts w:ascii="Times New Roman" w:hAnsi="Times New Roman" w:cs="Times New Roman"/>
        </w:rPr>
        <w:fldChar w:fldCharType="end"/>
      </w:r>
      <w:r w:rsidRPr="00D84657">
        <w:rPr>
          <w:rFonts w:ascii="Times New Roman" w:hAnsi="Times New Roman" w:cs="Times New Roman"/>
        </w:rPr>
        <w:t>, leaf development</w:t>
      </w:r>
      <w:r w:rsidR="00EE46EA">
        <w:rPr>
          <w:rFonts w:ascii="Times New Roman" w:hAnsi="Times New Roman" w:cs="Times New Roman"/>
        </w:rPr>
        <w:t xml:space="preserv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{"citationID":"tf5akqsp","properties":{"formattedCitation":"{\\rtf (Baker {\\i{}et al.} 2015)}","plainCitation":"(Baker et al. 2015)"},"citationItems":[{"id":304,"uris":["http://zotero.org/users/2563346/items/SFUAMQPI"],"uri":["http://zotero.org/users/2563346/items/SFUAMQPI"],"itemData":{"id":304,"type":"article-journal","title":"Modeling development and quantitative trait mapping reveal independent genetic modules for leaf size and shape","container-title":"New Phytologist","page":"257-268","volume":"208","issue":"1","source":"CrossRef","DOI":"10.1111/nph.13509","ISSN":"0028646X","language":"en","author":[{"family":"Baker","given":"Robert L."},{"family":"Leong","given":"Wen Fung"},{"family":"Brock","given":"Marcus T."},{"family":"Markelz","given":"R. J. Cody"},{"family":"Covington","given":"Michael F."},{"family":"Devisetty","given":"Upendra K."},{"family":"Edwards","given":"Christine E."},{"family":"Maloof","given":"Julin"},{"family":"Welch","given":"Stephen"},{"family":"Weinig","given":"Cynthia"}],"issued":{"date-parts":[["2015",10]]}}}],"schema":"https://github.com/citation-style-language/schema/raw/master/csl-citation.json"}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(Baker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2015)</w:t>
      </w:r>
      <w:r w:rsidR="00EE46EA">
        <w:rPr>
          <w:rFonts w:ascii="Times New Roman" w:hAnsi="Times New Roman" w:cs="Times New Roman"/>
        </w:rPr>
        <w:fldChar w:fldCharType="end"/>
      </w:r>
      <w:r w:rsidRPr="00D84657">
        <w:rPr>
          <w:rFonts w:ascii="Times New Roman" w:hAnsi="Times New Roman" w:cs="Times New Roman"/>
        </w:rPr>
        <w:t xml:space="preserve">, seed yield and </w:t>
      </w:r>
      <w:r w:rsidR="00EE46EA">
        <w:rPr>
          <w:rFonts w:ascii="Times New Roman" w:hAnsi="Times New Roman" w:cs="Times New Roman"/>
        </w:rPr>
        <w:t xml:space="preserve">oil content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{"citationID":"1h6t44paao","properties":{"formattedCitation":"{\\rtf (Brock {\\i{}et al.} 2010; Dechaine {\\i{}et al.} 2014)}","plainCitation":"(Brock et al. 2010; Dechaine et al. 2014)"},"citationItems":[{"id":241,"uris":["http://zotero.org/users/2563346/items/KC5MDBCZ"],"uri":["http://zotero.org/users/2563346/items/KC5MDBCZ"],"itemData":{"id":241,"type":"article-journal","title":"Floral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R."},{"family":"Weinig","given":"C."}],"issued":{"date-parts":[["2010",12,1]]}}},{"id":320,"uris":["http://zotero.org/users/2563346/items/QPDID7D5"],"uri":["http://zotero.org/users/2563346/items/QPDID7D5"],"itemData":{"id":320,"type":"article-journal","title":"QTL architecture of reproductive fitness characters in Brassica rapa","container-title":"BMC plant biology","page":"1","volume":"14","issue":"1","source":"Google Scholar","author":[{"family":"Dechaine","given":"Jennifer M."},{"family":"Brock","given":"Marcus T."},{"family":"Weinig","given":"Cynthia"}],"issued":{"date-parts":[["2014"]]}}}],"schema":"https://github.com/citation-style-language/schema/raw/master/csl-citation.json"}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(Brock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2010; </w:t>
      </w:r>
      <w:proofErr w:type="spellStart"/>
      <w:r w:rsidR="00EE46EA" w:rsidRPr="00EE46EA">
        <w:rPr>
          <w:rFonts w:ascii="Times New Roman" w:hAnsi="Times New Roman" w:cs="Times New Roman"/>
        </w:rPr>
        <w:t>Dechaine</w:t>
      </w:r>
      <w:proofErr w:type="spellEnd"/>
      <w:r w:rsidR="00EE46EA" w:rsidRPr="00EE46EA">
        <w:rPr>
          <w:rFonts w:ascii="Times New Roman" w:hAnsi="Times New Roman" w:cs="Times New Roman"/>
        </w:rPr>
        <w:t xml:space="preserve">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2014)</w:t>
      </w:r>
      <w:r w:rsidR="00EE46EA">
        <w:rPr>
          <w:rFonts w:ascii="Times New Roman" w:hAnsi="Times New Roman" w:cs="Times New Roman"/>
        </w:rPr>
        <w:fldChar w:fldCharType="end"/>
      </w:r>
      <w:r w:rsidRPr="00D84657">
        <w:rPr>
          <w:rFonts w:ascii="Times New Roman" w:hAnsi="Times New Roman" w:cs="Times New Roman"/>
        </w:rPr>
        <w:t xml:space="preserve">. All of these important traits contribute to our understanding of plant growth in agricultural settings and are </w:t>
      </w:r>
      <w:r w:rsidRPr="00D84657">
        <w:rPr>
          <w:rFonts w:ascii="Times New Roman" w:hAnsi="Times New Roman" w:cs="Times New Roman"/>
        </w:rPr>
        <w:lastRenderedPageBreak/>
        <w:t xml:space="preserve">made possible by a </w:t>
      </w:r>
      <w:r w:rsidR="00EE46EA">
        <w:rPr>
          <w:rFonts w:ascii="Times New Roman" w:hAnsi="Times New Roman" w:cs="Times New Roman"/>
        </w:rPr>
        <w:t xml:space="preserve">reference genome sequence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{"citationID":"2i9b4ilgsj","properties":{"formattedCitation":"{\\rtf (Wang {\\i{}et al.} 2011)}","plainCitation":"(Wang et al. 2011)"},"citationItems":[{"id":1741,"uris":["http://zotero.org/users/2563346/items/8II3GP6T"],"uri":["http://zotero.org/users/2563346/items/8II3GP6T"],"itemData":{"id":1741,"type":"article-journal","title":"The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(Wang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2011)</w:t>
      </w:r>
      <w:r w:rsidR="00EE46EA">
        <w:rPr>
          <w:rFonts w:ascii="Times New Roman" w:hAnsi="Times New Roman" w:cs="Times New Roman"/>
        </w:rPr>
        <w:fldChar w:fldCharType="end"/>
      </w:r>
      <w:r w:rsidRPr="00D84657">
        <w:rPr>
          <w:rFonts w:ascii="Times New Roman" w:hAnsi="Times New Roman" w:cs="Times New Roman"/>
        </w:rPr>
        <w:t xml:space="preserve"> a</w:t>
      </w:r>
      <w:r w:rsidR="00EE46EA">
        <w:rPr>
          <w:rFonts w:ascii="Times New Roman" w:hAnsi="Times New Roman" w:cs="Times New Roman"/>
        </w:rPr>
        <w:t xml:space="preserve">nd gene annotation information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{"citationID":"21hfbciqoq","properties":{"formattedCitation":"{\\rtf (Cheng {\\i{}et al.} 2013; Devisetty {\\i{}et al.} 2014)}","plainCitation":"(Cheng et al. 2013; Devisetty et al. 2014)"},"citationItems":[{"id":1722,"uris":["http://zotero.org/users/2563346/items/IXNZ47HU"],"uri":["http://zotero.org/users/2563346/items/IXNZ47HU"],"itemData":{"id":1722,"type":"article-journal","title":"Deciphering the Diploid Ancestral Genome of the Mesohexaploid Brassica rapa","container-title":"The Plant Cell","page":"1541-1554","volume":"25","issue":"5","source":"www.plantcell.org","abstract":"The genus Brassica includes several important agricultural and horticultural crops. Their current genome structures were shaped by whole-genome triplication followed by extensive diploidization. The availability of several crucifer genome sequences, especially that of Chinese cabbage (Brassica rapa), enables study of the evolution of the mesohexaploid Brassica genomes from their diploid progenitors. We reconstructed three ancestral subgenomes of B. rapa (n = 10) by comparing its whole-genome sequence to ancestral and extant Brassicaceae genomes. All three B. rapa paleogenomes apparently consisted of seven chromosomes, similar to the ancestral translocation Proto-Calepineae Karyotype (tPCK; n = 7), which is the evolutionarily younger variant of the Proto-Calepineae Karyotype (n = 7). Based on comparative analysis of genome sequences or linkage maps of Brassica oleracea, Brassica nigra, radish (Raphanus sativus), and other closely related species, we propose a two-step merging of three tPCK-like genomes to form the hexaploid ancestor of the tribe Brassiceae with 42 chromosomes. Subsequent diversification of the Brassiceae was marked by extensive genome reshuffling and chromosome number reduction mediated by translocation events and followed by loss and/or inactivation of centromeres. Furthermore, via interspecies genome comparison, we refined intervals for seven of the genomic blocks of the Ancestral Crucifer Karyotype (n = 8), thus revising the key reference genome for evolutionary genomics of crucifers.\nPopulus (poplar) and Salix (willow) are sister genera in the Salicaceae family. In both lineages extant species are predominantly diploid. Genome analysis previously revealed that the two lineages originated from a common tetraploid ancestor. In this study, we conducted a syntenic comparison of the corresponding 19 chromosome members of the poplar and willow genomes. Our observations revealed that almost every chromosomal segment had a parallel paralogous segment elsewhere in the genomes, and the two lineages shared a similar syntenic pinwheel pattern for most of the chromosomes, which indicated that the two lineages diverged after the genome reorganization in the common progenitor. The pinwheel patterns showed distinct differences for two chromosome pairs in each lineage. Further analysis detected two major interchromosomal rearrangements that distinguished the karyotypes of willow and poplar. Chromosome I of willow was a conjunction of poplar chromosome XVI and the lower portion of poplar chromosome I, whereas willow chromosome XVI corresponded to the upper portion of poplar chromosome I. Scientists have suggested that Populus is evolutionarily more primitive than Salix. Therefore, we propose that, after the “salicoid” duplication event, fission and fusion of the ancestral chromosomes first give rise to the diploid progenitor of extant Populus species. During the evolutionary process, fission and fusion of poplar chromosomes I and XVI subsequently give rise to the progenitor of extant Salix species. This study contributes to an improved understanding of genome divergence after ancient genome duplication in closely related lineages of higher plants.\nPREMISE OF THE STUDY: Caricaceae include six genera and 34 species, among them papaya, a model species in plant sex chromosome research. The family was held to have a conserved karyotype with 2n = 18 chromosomes, an assumption based on few counts. We examined the karyotypes and genome size of species from all genera to test for possible cytogenetic variation.\nMETHODS: We used fluorescent in situ hybridization using standard telomere, 5S, and 45S rDNA probes. New and published data were combined with a phylogeny, molecular clock dating, and C values (available for </w:instrText>
      </w:r>
      <w:r w:rsidR="00EE46EA">
        <w:rPr>
          <w:rFonts w:ascii="Monaco" w:hAnsi="Monaco" w:cs="Monaco"/>
        </w:rPr>
        <w:instrText>∼</w:instrText>
      </w:r>
      <w:r w:rsidR="00EE46EA">
        <w:rPr>
          <w:rFonts w:ascii="Times New Roman" w:hAnsi="Times New Roman" w:cs="Times New Roman"/>
        </w:rPr>
        <w:instrText xml:space="preserve">50% of the species) to reconstruct genome evolution.\nKEY RESULTS: The African genus Cylicomorpha, which is sister to the remaining Caricaceae (all neotropical), has 2n = 18, as do the species in two other genera. A Mexican clade of five species that includes papaya, however, has 2n = 18 (papaya), 2n = 16 (Horovitzia cnidoscoloides), and 2n = 14 (Jarilla caudata and J. heterophylla; third Jarilla not counted), with the phylogeny indicating that the dysploidy events occurred </w:instrText>
      </w:r>
      <w:r w:rsidR="00EE46EA">
        <w:rPr>
          <w:rFonts w:ascii="Monaco" w:hAnsi="Monaco" w:cs="Monaco"/>
        </w:rPr>
        <w:instrText>∼</w:instrText>
      </w:r>
      <w:r w:rsidR="00EE46EA">
        <w:rPr>
          <w:rFonts w:ascii="Times New Roman" w:hAnsi="Times New Roman" w:cs="Times New Roman"/>
        </w:rPr>
        <w:instrText xml:space="preserve">16.6 and </w:instrText>
      </w:r>
      <w:r w:rsidR="00EE46EA">
        <w:rPr>
          <w:rFonts w:ascii="Monaco" w:hAnsi="Monaco" w:cs="Monaco"/>
        </w:rPr>
        <w:instrText>∼</w:instrText>
      </w:r>
      <w:r w:rsidR="00EE46EA">
        <w:rPr>
          <w:rFonts w:ascii="Times New Roman" w:hAnsi="Times New Roman" w:cs="Times New Roman"/>
        </w:rPr>
        <w:instrText>5.5 million years ago and that Jarilla underwent genome size doubling (</w:instrText>
      </w:r>
      <w:r w:rsidR="00EE46EA">
        <w:rPr>
          <w:rFonts w:ascii="Monaco" w:hAnsi="Monaco" w:cs="Monaco"/>
        </w:rPr>
        <w:instrText>∼</w:instrText>
      </w:r>
      <w:r w:rsidR="00EE46EA">
        <w:rPr>
          <w:rFonts w:ascii="Times New Roman" w:hAnsi="Times New Roman" w:cs="Times New Roman"/>
        </w:rPr>
        <w:instrText xml:space="preserve">450 to 830–920 Mbp/haploid genome). Pericentromeric interstitial telomere repeats occur in both Jarilla adjacent to 5S rDNA sites, and the variability of 5S rDNA sites across all genera is high.\nCONCLUSIONS: On the basis of outgroup comparison, 2n = 18 is the ancestral number, and repeated chromosomal fusions with simultaneous genome size increase as a result of repetitive elements accumulating near centromeres characterize the papaya clade. These results have implications for ongoing genome assemblies in Caricaceae.\nAuxin/indole acetic acids (Aux/IAAs) and auxin response factors (ARFs), major components of the Aux signaling network, are involved in many developmental processes in plants. Investigating their evolution will provide new sight on the relationship between the molecular evolution of these genes and the increasing morphotypes of plants. We constructed comparative analyses of the retention, structure, expansion, and expression patterns of Aux/IAAs and ARFs in Brassica rapa and their evolution in eight other plant species, including algae, bryophytes, lycophytes, and angiosperms. All 33 of the ARFs, including 1 ARF-like (AL) (a type of ARF-like protein) and 53 Aux/IAAs, were identified in the B. rapa genome. The genes mainly diverged approximately 13 Ma. After the split, no Aux/IAA was completely lost, and they were more preferentially retained than ARFs. In land plants, compared with ARFs, which increased in stability, Aux/IAAs expanded more rapidly and were under more relaxed selective pressure. Moreover, BraIAAs were expressed in a more tissue-specific fashion than BraARFs and demonstrated functional diversification during gene duplication under different treatments, which enhanced the cooperative interaction of homologs to help plants adapt to complex environments. In addition, ALs existed widely and had a closer relationship with ARFs, suggesting that ALs might be the initial structure of ARFs. Our results suggest that the rapid expansion and preferential retention of Aux/IAAs are likely paralleled by the increasingly complex morphotypes in Brassicas and even in land plants. Meanwhile, the data support the hypothesis that the PB1 domain plays a key role in the origin of both Aux/IAAs and ARFs.","DOI":"10.1105/tpc.113.110486","ISSN":",","note":"PMID: 23653472","journalAbbreviation":"Plant Cell","language":"en","author":[{"family":"Cheng","given":"Feng"},{"family":"Mandáková","given":"Terezie"},{"family":"Wu","given":"Jian"},{"family":"Xie","given":"Qi"},{"family":"Lysak","given":"Martin A."},{"family":"Wang","given":"Xiaowu"}],"issued":{"date-parts":[["2013",5,1]]},"PMID":"23653472"}},{"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(Cheng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2013; </w:t>
      </w:r>
      <w:proofErr w:type="spellStart"/>
      <w:r w:rsidR="00EE46EA" w:rsidRPr="00EE46EA">
        <w:rPr>
          <w:rFonts w:ascii="Times New Roman" w:hAnsi="Times New Roman" w:cs="Times New Roman"/>
        </w:rPr>
        <w:t>Devisetty</w:t>
      </w:r>
      <w:proofErr w:type="spellEnd"/>
      <w:r w:rsidR="00EE46EA" w:rsidRPr="00EE46EA">
        <w:rPr>
          <w:rFonts w:ascii="Times New Roman" w:hAnsi="Times New Roman" w:cs="Times New Roman"/>
        </w:rPr>
        <w:t xml:space="preserve">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2014)</w:t>
      </w:r>
      <w:r w:rsidR="00EE46EA">
        <w:rPr>
          <w:rFonts w:ascii="Times New Roman" w:hAnsi="Times New Roman" w:cs="Times New Roman"/>
        </w:rPr>
        <w:fldChar w:fldCharType="end"/>
      </w:r>
      <w:r w:rsidRPr="00D84657">
        <w:rPr>
          <w:rFonts w:ascii="Times New Roman" w:hAnsi="Times New Roman" w:cs="Times New Roman"/>
        </w:rPr>
        <w:t xml:space="preserve">. </w:t>
      </w:r>
    </w:p>
    <w:p w14:paraId="6E1A82AA" w14:textId="77777777" w:rsidR="0079585B" w:rsidRPr="00D84657" w:rsidRDefault="0079585B" w:rsidP="00D84657">
      <w:pPr>
        <w:spacing w:after="0" w:line="480" w:lineRule="auto"/>
        <w:rPr>
          <w:rFonts w:ascii="Times New Roman" w:hAnsi="Times New Roman" w:cs="Times New Roman"/>
        </w:rPr>
      </w:pPr>
    </w:p>
    <w:p w14:paraId="30535D0B" w14:textId="25FB47C8" w:rsidR="0079585B" w:rsidRPr="00D84657" w:rsidRDefault="0079585B" w:rsidP="00D84657">
      <w:pPr>
        <w:spacing w:after="0" w:line="480" w:lineRule="auto"/>
        <w:rPr>
          <w:rFonts w:ascii="Times New Roman" w:hAnsi="Times New Roman" w:cs="Times New Roman"/>
        </w:rPr>
      </w:pPr>
      <w:r w:rsidRPr="00FD1E82">
        <w:rPr>
          <w:rFonts w:ascii="Times New Roman" w:hAnsi="Times New Roman" w:cs="Times New Roman"/>
          <w:i/>
        </w:rPr>
        <w:t xml:space="preserve">Brassica </w:t>
      </w:r>
      <w:proofErr w:type="spellStart"/>
      <w:proofErr w:type="gramStart"/>
      <w:r w:rsidRPr="00FD1E82">
        <w:rPr>
          <w:rFonts w:ascii="Times New Roman" w:hAnsi="Times New Roman" w:cs="Times New Roman"/>
          <w:i/>
        </w:rPr>
        <w:t>rapa</w:t>
      </w:r>
      <w:proofErr w:type="spellEnd"/>
      <w:proofErr w:type="gramEnd"/>
      <w:r w:rsidRPr="00D84657">
        <w:rPr>
          <w:rFonts w:ascii="Times New Roman" w:hAnsi="Times New Roman" w:cs="Times New Roman"/>
        </w:rPr>
        <w:t xml:space="preserve"> has a genome size of 283.4 Gb spread over 10 chromosomes A01-A10 (Wang et al. 2011). Although the current genome is diploid, there are three ancient </w:t>
      </w:r>
      <w:proofErr w:type="spellStart"/>
      <w:r w:rsidRPr="00D84657">
        <w:rPr>
          <w:rFonts w:ascii="Times New Roman" w:hAnsi="Times New Roman" w:cs="Times New Roman"/>
        </w:rPr>
        <w:t>subgenomes</w:t>
      </w:r>
      <w:proofErr w:type="spellEnd"/>
      <w:r w:rsidRPr="00D84657">
        <w:rPr>
          <w:rFonts w:ascii="Times New Roman" w:hAnsi="Times New Roman" w:cs="Times New Roman"/>
        </w:rPr>
        <w:t xml:space="preserve"> called Least Fractionated (LF), most fractionated one (MF1), and most fractionated two (MF2). These three </w:t>
      </w:r>
      <w:proofErr w:type="spellStart"/>
      <w:r w:rsidRPr="00D84657">
        <w:rPr>
          <w:rFonts w:ascii="Times New Roman" w:hAnsi="Times New Roman" w:cs="Times New Roman"/>
        </w:rPr>
        <w:t>subgenomes</w:t>
      </w:r>
      <w:proofErr w:type="spellEnd"/>
      <w:r w:rsidRPr="00D84657">
        <w:rPr>
          <w:rFonts w:ascii="Times New Roman" w:hAnsi="Times New Roman" w:cs="Times New Roman"/>
        </w:rPr>
        <w:t xml:space="preserve"> share many homologous genes and </w:t>
      </w:r>
      <w:r w:rsidR="00EE46EA" w:rsidRPr="00D84657">
        <w:rPr>
          <w:rFonts w:ascii="Times New Roman" w:hAnsi="Times New Roman" w:cs="Times New Roman"/>
        </w:rPr>
        <w:t>contiguous</w:t>
      </w:r>
      <w:r w:rsidRPr="00D84657">
        <w:rPr>
          <w:rFonts w:ascii="Times New Roman" w:hAnsi="Times New Roman" w:cs="Times New Roman"/>
        </w:rPr>
        <w:t xml:space="preserve"> regions adding the difficulty in assembling chromosomes in the correct </w:t>
      </w:r>
      <w:proofErr w:type="gramStart"/>
      <w:r w:rsidRPr="00D84657">
        <w:rPr>
          <w:rFonts w:ascii="Times New Roman" w:hAnsi="Times New Roman" w:cs="Times New Roman"/>
        </w:rPr>
        <w:t>order</w:t>
      </w:r>
      <w:r w:rsidR="00EE46EA">
        <w:rPr>
          <w:rFonts w:ascii="Times New Roman" w:hAnsi="Times New Roman" w:cs="Times New Roman"/>
        </w:rPr>
        <w:t xml:space="preserve"> </w:t>
      </w:r>
      <w:r w:rsidRPr="00D84657">
        <w:rPr>
          <w:rFonts w:ascii="Times New Roman" w:hAnsi="Times New Roman" w:cs="Times New Roman"/>
        </w:rPr>
        <w:t>.</w:t>
      </w:r>
      <w:proofErr w:type="gramEnd"/>
      <w:r w:rsidRPr="00D84657">
        <w:rPr>
          <w:rFonts w:ascii="Times New Roman" w:hAnsi="Times New Roman" w:cs="Times New Roman"/>
        </w:rPr>
        <w:t xml:space="preserve"> For example, there are still many gene containing genomic scaffolds in version 1.5 of the genome (brassica </w:t>
      </w:r>
      <w:proofErr w:type="spellStart"/>
      <w:r w:rsidRPr="00D84657">
        <w:rPr>
          <w:rFonts w:ascii="Times New Roman" w:hAnsi="Times New Roman" w:cs="Times New Roman"/>
        </w:rPr>
        <w:t>db</w:t>
      </w:r>
      <w:proofErr w:type="spellEnd"/>
      <w:r w:rsidRPr="00D84657">
        <w:rPr>
          <w:rFonts w:ascii="Times New Roman" w:hAnsi="Times New Roman" w:cs="Times New Roman"/>
        </w:rPr>
        <w:t xml:space="preserve"> ref)</w:t>
      </w:r>
      <w:r w:rsidR="002A43B8" w:rsidRPr="00D84657">
        <w:rPr>
          <w:rFonts w:ascii="Times New Roman" w:hAnsi="Times New Roman" w:cs="Times New Roman"/>
        </w:rPr>
        <w:t xml:space="preserve"> </w:t>
      </w:r>
      <w:r w:rsidRPr="00D84657">
        <w:rPr>
          <w:rFonts w:ascii="Times New Roman" w:hAnsi="Times New Roman" w:cs="Times New Roman"/>
        </w:rPr>
        <w:t xml:space="preserve">that have not been placed on a chromosome due to lack of information as to where they belong. These scaffolds equate to ~X% of the remaining sequence left to be placed in the genome. </w:t>
      </w:r>
    </w:p>
    <w:p w14:paraId="76AA2870" w14:textId="77777777" w:rsidR="0079585B" w:rsidRPr="00D84657" w:rsidRDefault="0079585B" w:rsidP="00D84657">
      <w:pPr>
        <w:spacing w:after="0" w:line="480" w:lineRule="auto"/>
        <w:rPr>
          <w:rFonts w:ascii="Times New Roman" w:hAnsi="Times New Roman" w:cs="Times New Roman"/>
        </w:rPr>
      </w:pPr>
    </w:p>
    <w:p w14:paraId="503D0781" w14:textId="77777777" w:rsidR="002A43B8"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An increasingly common way to place scaffolds is to use molecular marker recombination information between scaffolds and flanking genomic sequence (Hahn et al. 2013). In fact, this approach was used for the original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genome assembly, but there were still missing molecular markers on the unplaced scaffolds. The most time consuming part of this step is making a genetic mapping population and sequencing the progeny for genotype information (refs). There is also no guarantee that there will be recombination events and molecular markers around the scaffolds in the mapping population.</w:t>
      </w:r>
    </w:p>
    <w:p w14:paraId="04E732E0" w14:textId="77777777" w:rsidR="002A43B8" w:rsidRPr="00D84657" w:rsidRDefault="002A43B8" w:rsidP="00D84657">
      <w:pPr>
        <w:spacing w:after="0" w:line="480" w:lineRule="auto"/>
        <w:rPr>
          <w:rFonts w:ascii="Times New Roman" w:hAnsi="Times New Roman" w:cs="Times New Roman"/>
        </w:rPr>
      </w:pPr>
    </w:p>
    <w:p w14:paraId="5BD683D6" w14:textId="5055C158" w:rsidR="006E0172"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For this study we leveraged an existing recombinant inbred line population of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w:t>
      </w:r>
      <w:proofErr w:type="spellStart"/>
      <w:r w:rsidRPr="00D84657">
        <w:rPr>
          <w:rFonts w:ascii="Times New Roman" w:hAnsi="Times New Roman" w:cs="Times New Roman"/>
        </w:rPr>
        <w:t>BraIIRRI</w:t>
      </w:r>
      <w:proofErr w:type="spellEnd"/>
      <w:r w:rsidRPr="00D84657">
        <w:rPr>
          <w:rFonts w:ascii="Times New Roman" w:hAnsi="Times New Roman" w:cs="Times New Roman"/>
        </w:rPr>
        <w:t>, ref). This population has been used extensively for QTL mapping of physiological, developmental, and evolutionarily important traits (refs). Recently, we completed deep RNA-</w:t>
      </w:r>
      <w:r w:rsidRPr="00D84657">
        <w:rPr>
          <w:rFonts w:ascii="Times New Roman" w:hAnsi="Times New Roman" w:cs="Times New Roman"/>
        </w:rPr>
        <w:lastRenderedPageBreak/>
        <w:t>sequencing of the parents of the Bra-IRRI population providing a large SNP set and improved gene annotation information (</w:t>
      </w:r>
      <w:proofErr w:type="spellStart"/>
      <w:r w:rsidRPr="00D84657">
        <w:rPr>
          <w:rFonts w:ascii="Times New Roman" w:hAnsi="Times New Roman" w:cs="Times New Roman"/>
        </w:rPr>
        <w:t>Devisetty</w:t>
      </w:r>
      <w:proofErr w:type="spellEnd"/>
      <w:r w:rsidRPr="00D84657">
        <w:rPr>
          <w:rFonts w:ascii="Times New Roman" w:hAnsi="Times New Roman" w:cs="Times New Roman"/>
        </w:rPr>
        <w:t xml:space="preserve"> et al. 2014). We now extend these methods to 124 genotypes in the population for SNP discovery, the creation of a saturated genetic map, and fixing genome </w:t>
      </w:r>
      <w:proofErr w:type="spellStart"/>
      <w:r w:rsidRPr="00D84657">
        <w:rPr>
          <w:rFonts w:ascii="Times New Roman" w:hAnsi="Times New Roman" w:cs="Times New Roman"/>
        </w:rPr>
        <w:t>misassemblies</w:t>
      </w:r>
      <w:proofErr w:type="spellEnd"/>
      <w:r w:rsidRPr="00D84657">
        <w:rPr>
          <w:rFonts w:ascii="Times New Roman" w:hAnsi="Times New Roman" w:cs="Times New Roman"/>
        </w:rPr>
        <w:t xml:space="preserve"> and placing scaffolds.</w:t>
      </w:r>
    </w:p>
    <w:p w14:paraId="78DE3E61" w14:textId="77777777" w:rsidR="0079585B" w:rsidRPr="00D84657" w:rsidRDefault="0079585B" w:rsidP="00D84657">
      <w:pPr>
        <w:spacing w:after="0" w:line="480" w:lineRule="auto"/>
        <w:rPr>
          <w:rFonts w:ascii="Times New Roman" w:hAnsi="Times New Roman" w:cs="Times New Roman"/>
        </w:rPr>
      </w:pPr>
    </w:p>
    <w:p w14:paraId="4F8C9D68"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Methods</w:t>
      </w:r>
    </w:p>
    <w:p w14:paraId="6FE4B1E5" w14:textId="77777777"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Plant Growth and Tissue Collection</w:t>
      </w:r>
    </w:p>
    <w:p w14:paraId="43500536" w14:textId="3C08541E"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 xml:space="preserve">The field site was located at the University of Wyoming Agricultural Experimental Station in Laramie, Wyoming, USA. This study focused on 125 recombinant inbred lines and the two parental genotypes of the Brassica </w:t>
      </w:r>
      <w:proofErr w:type="spellStart"/>
      <w:r w:rsidRPr="00D84657">
        <w:rPr>
          <w:rFonts w:ascii="Times New Roman" w:hAnsi="Times New Roman" w:cs="Times New Roman"/>
        </w:rPr>
        <w:t>ra</w:t>
      </w:r>
      <w:r w:rsidR="005D3F8C" w:rsidRPr="00D84657">
        <w:rPr>
          <w:rFonts w:ascii="Times New Roman" w:hAnsi="Times New Roman" w:cs="Times New Roman"/>
        </w:rPr>
        <w:t>pa</w:t>
      </w:r>
      <w:proofErr w:type="spellEnd"/>
      <w:r w:rsidR="005D3F8C" w:rsidRPr="00D84657">
        <w:rPr>
          <w:rFonts w:ascii="Times New Roman" w:hAnsi="Times New Roman" w:cs="Times New Roman"/>
        </w:rPr>
        <w:t xml:space="preserve"> IRRI </w:t>
      </w:r>
      <w:proofErr w:type="gramStart"/>
      <w:r w:rsidR="005D3F8C" w:rsidRPr="00D84657">
        <w:rPr>
          <w:rFonts w:ascii="Times New Roman" w:hAnsi="Times New Roman" w:cs="Times New Roman"/>
        </w:rPr>
        <w:t xml:space="preserve">population </w:t>
      </w:r>
      <w:r w:rsidRPr="00D84657">
        <w:rPr>
          <w:rFonts w:ascii="Times New Roman" w:hAnsi="Times New Roman" w:cs="Times New Roman"/>
        </w:rPr>
        <w:t>.</w:t>
      </w:r>
      <w:proofErr w:type="gramEnd"/>
      <w:r w:rsidRPr="00D84657">
        <w:rPr>
          <w:rFonts w:ascii="Times New Roman" w:hAnsi="Times New Roman" w:cs="Times New Roman"/>
        </w:rPr>
        <w:t xml:space="preserve"> Individual plants were sown on XXX potting media on XXXX date in a greenhouse and transplanted to the field on XXXX date following establishe</w:t>
      </w:r>
      <w:r w:rsidR="005D3F8C" w:rsidRPr="00D84657">
        <w:rPr>
          <w:rFonts w:ascii="Times New Roman" w:hAnsi="Times New Roman" w:cs="Times New Roman"/>
        </w:rPr>
        <w:t xml:space="preserve">d protocols </w:t>
      </w:r>
      <w:r w:rsidR="005D3F8C" w:rsidRPr="00D84657">
        <w:rPr>
          <w:rFonts w:ascii="Times New Roman" w:hAnsi="Times New Roman" w:cs="Times New Roman"/>
        </w:rPr>
        <w:fldChar w:fldCharType="begin"/>
      </w:r>
      <w:r w:rsidR="005D3F8C" w:rsidRPr="00D84657">
        <w:rPr>
          <w:rFonts w:ascii="Times New Roman" w:hAnsi="Times New Roman" w:cs="Times New Roman"/>
        </w:rPr>
        <w:instrText xml:space="preserve"> ADDIN ZOTERO_ITEM CSL_CITATION {"citationID":"1g5bkm63un","properties":{"formattedCitation":"{\\rtf (Dechaine {\\i{}et al.} 2014)}","plainCitation":"(Dechaine et al. 2014)"},"citationItems":[{"id":320,"uris":["http://zotero.org/users/2563346/items/QPDID7D5"],"uri":["http://zotero.org/users/2563346/items/QPDID7D5"],"itemData":{"id":320,"type":"article-journal","title":"QTL architecture of reproductive fitness characters in Brassica rapa","container-title":"BMC plant biology","page":"1","volume":"14","issue":"1","source":"Google Scholar","author":[{"family":"Dechaine","given":"Jennifer M."},{"family":"Brock","given":"Marcus T."},{"family":"Weinig","given":"Cynthia"}],"issued":{"date-parts":[["2014"]]}}}],"schema":"https://github.com/citation-style-language/schema/raw/master/csl-citation.json"} </w:instrText>
      </w:r>
      <w:r w:rsidR="005D3F8C" w:rsidRPr="00D84657">
        <w:rPr>
          <w:rFonts w:ascii="Times New Roman" w:hAnsi="Times New Roman" w:cs="Times New Roman"/>
        </w:rPr>
        <w:fldChar w:fldCharType="separate"/>
      </w:r>
      <w:r w:rsidR="005D3F8C" w:rsidRPr="00D84657">
        <w:rPr>
          <w:rFonts w:ascii="Times New Roman" w:hAnsi="Times New Roman" w:cs="Times New Roman"/>
        </w:rPr>
        <w:t>(</w:t>
      </w:r>
      <w:proofErr w:type="spellStart"/>
      <w:r w:rsidR="005D3F8C" w:rsidRPr="00D84657">
        <w:rPr>
          <w:rFonts w:ascii="Times New Roman" w:hAnsi="Times New Roman" w:cs="Times New Roman"/>
        </w:rPr>
        <w:t>Dechaine</w:t>
      </w:r>
      <w:proofErr w:type="spellEnd"/>
      <w:r w:rsidR="005D3F8C" w:rsidRPr="00D84657">
        <w:rPr>
          <w:rFonts w:ascii="Times New Roman" w:hAnsi="Times New Roman" w:cs="Times New Roman"/>
        </w:rPr>
        <w:t xml:space="preserve"> et al. 2014)</w:t>
      </w:r>
      <w:r w:rsidR="005D3F8C" w:rsidRPr="00D84657">
        <w:rPr>
          <w:rFonts w:ascii="Times New Roman" w:hAnsi="Times New Roman" w:cs="Times New Roman"/>
        </w:rPr>
        <w:fldChar w:fldCharType="end"/>
      </w:r>
      <w:r w:rsidRPr="00D84657">
        <w:rPr>
          <w:rFonts w:ascii="Times New Roman" w:hAnsi="Times New Roman" w:cs="Times New Roman"/>
        </w:rPr>
        <w:t xml:space="preserve">. Each biological replicate of each genotype filled one of five blocks. After plants were established in the field three weeks, apical meristem tissue was collected from individual replicate plants into 1.5 mL </w:t>
      </w:r>
      <w:proofErr w:type="spellStart"/>
      <w:r w:rsidRPr="00D84657">
        <w:rPr>
          <w:rFonts w:ascii="Times New Roman" w:hAnsi="Times New Roman" w:cs="Times New Roman"/>
        </w:rPr>
        <w:t>eppendorf</w:t>
      </w:r>
      <w:proofErr w:type="spellEnd"/>
      <w:r w:rsidRPr="00D84657">
        <w:rPr>
          <w:rFonts w:ascii="Times New Roman" w:hAnsi="Times New Roman" w:cs="Times New Roman"/>
        </w:rPr>
        <w:t xml:space="preserve"> tubes and immediately flash frozen in liquid N and stored at -80C until RNA-isolation.</w:t>
      </w:r>
    </w:p>
    <w:p w14:paraId="3E98E972" w14:textId="5D150E7E" w:rsidR="006C3828" w:rsidRPr="00D84657" w:rsidRDefault="006C3828" w:rsidP="00D84657">
      <w:pPr>
        <w:spacing w:after="0" w:line="480" w:lineRule="auto"/>
        <w:rPr>
          <w:rFonts w:ascii="Times New Roman" w:hAnsi="Times New Roman" w:cs="Times New Roman"/>
        </w:rPr>
      </w:pPr>
      <w:r w:rsidRPr="00D84657">
        <w:rPr>
          <w:rFonts w:ascii="Times New Roman" w:hAnsi="Times New Roman" w:cs="Times New Roman"/>
        </w:rPr>
        <w:t>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library preparation and sequencing</w:t>
      </w:r>
    </w:p>
    <w:p w14:paraId="0B385C55" w14:textId="0DDF1C5E" w:rsidR="00076DEF" w:rsidRPr="00D84657" w:rsidRDefault="006C3828" w:rsidP="00D84657">
      <w:pPr>
        <w:spacing w:after="0" w:line="480" w:lineRule="auto"/>
        <w:rPr>
          <w:rFonts w:ascii="Times New Roman" w:hAnsi="Times New Roman" w:cs="Times New Roman"/>
        </w:rPr>
      </w:pPr>
      <w:r w:rsidRPr="00D84657">
        <w:rPr>
          <w:rFonts w:ascii="Times New Roman" w:hAnsi="Times New Roman" w:cs="Times New Roman"/>
        </w:rPr>
        <w:t>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libraries were prepared using high-throughput </w:t>
      </w:r>
      <w:proofErr w:type="spellStart"/>
      <w:r w:rsidRPr="00D84657">
        <w:rPr>
          <w:rFonts w:ascii="Times New Roman" w:hAnsi="Times New Roman" w:cs="Times New Roman"/>
        </w:rPr>
        <w:t>Illumina</w:t>
      </w:r>
      <w:proofErr w:type="spellEnd"/>
      <w:r w:rsidRPr="00D84657">
        <w:rPr>
          <w:rFonts w:ascii="Times New Roman" w:hAnsi="Times New Roman" w:cs="Times New Roman"/>
        </w:rPr>
        <w:t xml:space="preserv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library extraction protocol </w:t>
      </w:r>
      <w:r w:rsidR="00182891" w:rsidRPr="00D84657">
        <w:rPr>
          <w:rFonts w:ascii="Times New Roman" w:hAnsi="Times New Roman" w:cs="Times New Roman"/>
        </w:rPr>
        <w:fldChar w:fldCharType="begin"/>
      </w:r>
      <w:r w:rsidR="00182891" w:rsidRPr="00D84657">
        <w:rPr>
          <w:rFonts w:ascii="Times New Roman" w:hAnsi="Times New Roman" w:cs="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r w:rsidR="00182891" w:rsidRPr="00D84657">
        <w:rPr>
          <w:rFonts w:ascii="Times New Roman" w:hAnsi="Times New Roman" w:cs="Times New Roman"/>
        </w:rPr>
        <w:fldChar w:fldCharType="separate"/>
      </w:r>
      <w:r w:rsidR="00182891" w:rsidRPr="00D84657">
        <w:rPr>
          <w:rFonts w:ascii="Times New Roman" w:hAnsi="Times New Roman" w:cs="Times New Roman"/>
        </w:rPr>
        <w:t>(Kumar et al. 2012)</w:t>
      </w:r>
      <w:r w:rsidR="00182891" w:rsidRPr="00D84657">
        <w:rPr>
          <w:rFonts w:ascii="Times New Roman" w:hAnsi="Times New Roman" w:cs="Times New Roman"/>
        </w:rPr>
        <w:fldChar w:fldCharType="end"/>
      </w:r>
      <w:r w:rsidRPr="00D84657">
        <w:rPr>
          <w:rFonts w:ascii="Times New Roman" w:hAnsi="Times New Roman" w:cs="Times New Roman"/>
        </w:rPr>
        <w:t xml:space="preserve">. The enriched libraries were then quantified on an Analyst Plate Reader (LJL </w:t>
      </w:r>
      <w:proofErr w:type="spellStart"/>
      <w:r w:rsidRPr="00D84657">
        <w:rPr>
          <w:rFonts w:ascii="Times New Roman" w:hAnsi="Times New Roman" w:cs="Times New Roman"/>
        </w:rPr>
        <w:t>Biosystems</w:t>
      </w:r>
      <w:proofErr w:type="spellEnd"/>
      <w:r w:rsidRPr="00D84657">
        <w:rPr>
          <w:rFonts w:ascii="Times New Roman" w:hAnsi="Times New Roman" w:cs="Times New Roman"/>
        </w:rPr>
        <w:t>) using SYBR Green I reagent (Invitrogen). Once the concentration of libraries was determined, a single pool of all the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libraries with in each block was made and then run on </w:t>
      </w:r>
      <w:proofErr w:type="spellStart"/>
      <w:r w:rsidRPr="00D84657">
        <w:rPr>
          <w:rFonts w:ascii="Times New Roman" w:hAnsi="Times New Roman" w:cs="Times New Roman"/>
        </w:rPr>
        <w:t>Bioanalyzer</w:t>
      </w:r>
      <w:proofErr w:type="spellEnd"/>
      <w:r w:rsidRPr="00D84657">
        <w:rPr>
          <w:rFonts w:ascii="Times New Roman" w:hAnsi="Times New Roman" w:cs="Times New Roman"/>
        </w:rPr>
        <w:t xml:space="preserve"> (Agilent, </w:t>
      </w:r>
      <w:proofErr w:type="spellStart"/>
      <w:r w:rsidRPr="00D84657">
        <w:rPr>
          <w:rFonts w:ascii="Times New Roman" w:hAnsi="Times New Roman" w:cs="Times New Roman"/>
        </w:rPr>
        <w:t>SantaClara</w:t>
      </w:r>
      <w:proofErr w:type="spellEnd"/>
      <w:r w:rsidRPr="00D84657">
        <w:rPr>
          <w:rFonts w:ascii="Times New Roman" w:hAnsi="Times New Roman" w:cs="Times New Roman"/>
        </w:rPr>
        <w:t xml:space="preserve">) to determine the product size of the final pool. Finally each pool is adjusted to a final concentration of 20 </w:t>
      </w:r>
      <w:proofErr w:type="spellStart"/>
      <w:r w:rsidRPr="00D84657">
        <w:rPr>
          <w:rFonts w:ascii="Times New Roman" w:hAnsi="Times New Roman" w:cs="Times New Roman"/>
        </w:rPr>
        <w:t>nM</w:t>
      </w:r>
      <w:proofErr w:type="spellEnd"/>
      <w:r w:rsidRPr="00D84657">
        <w:rPr>
          <w:rFonts w:ascii="Times New Roman" w:hAnsi="Times New Roman" w:cs="Times New Roman"/>
        </w:rPr>
        <w:t xml:space="preserve"> and sequenced on 7 lanes on </w:t>
      </w:r>
      <w:proofErr w:type="spellStart"/>
      <w:r w:rsidRPr="00D84657">
        <w:rPr>
          <w:rFonts w:ascii="Times New Roman" w:hAnsi="Times New Roman" w:cs="Times New Roman"/>
        </w:rPr>
        <w:lastRenderedPageBreak/>
        <w:t>Illumina</w:t>
      </w:r>
      <w:proofErr w:type="spellEnd"/>
      <w:r w:rsidRPr="00D84657">
        <w:rPr>
          <w:rFonts w:ascii="Times New Roman" w:hAnsi="Times New Roman" w:cs="Times New Roman"/>
        </w:rPr>
        <w:t xml:space="preserve"> Hi-</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2000 </w:t>
      </w:r>
      <w:proofErr w:type="spellStart"/>
      <w:r w:rsidRPr="00D84657">
        <w:rPr>
          <w:rFonts w:ascii="Times New Roman" w:hAnsi="Times New Roman" w:cs="Times New Roman"/>
        </w:rPr>
        <w:t>flowcell</w:t>
      </w:r>
      <w:proofErr w:type="spellEnd"/>
      <w:r w:rsidRPr="00D84657">
        <w:rPr>
          <w:rFonts w:ascii="Times New Roman" w:hAnsi="Times New Roman" w:cs="Times New Roman"/>
        </w:rPr>
        <w:t xml:space="preserve"> as 50-bp single end reads. All the failed samples from all 5 blocks were run on 2 additional lanes.</w:t>
      </w:r>
    </w:p>
    <w:p w14:paraId="713B318F" w14:textId="77777777"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Read Processing</w:t>
      </w:r>
    </w:p>
    <w:p w14:paraId="272112F2" w14:textId="523F3E01"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 xml:space="preserve">Pre-processing and mapping of </w:t>
      </w:r>
      <w:proofErr w:type="spellStart"/>
      <w:r w:rsidRPr="00D84657">
        <w:rPr>
          <w:rFonts w:ascii="Times New Roman" w:hAnsi="Times New Roman" w:cs="Times New Roman"/>
        </w:rPr>
        <w:t>Illumina</w:t>
      </w:r>
      <w:proofErr w:type="spellEnd"/>
      <w:r w:rsidRPr="00D84657">
        <w:rPr>
          <w:rFonts w:ascii="Times New Roman" w:hAnsi="Times New Roman" w:cs="Times New Roman"/>
        </w:rPr>
        <w:t xml:space="preserv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raw reads was done as described in detail in (</w:t>
      </w:r>
      <w:proofErr w:type="spellStart"/>
      <w:r w:rsidRPr="00D84657">
        <w:rPr>
          <w:rFonts w:ascii="Times New Roman" w:hAnsi="Times New Roman" w:cs="Times New Roman"/>
        </w:rPr>
        <w:t>Devisetty</w:t>
      </w:r>
      <w:proofErr w:type="spellEnd"/>
      <w:r w:rsidRPr="00D84657">
        <w:rPr>
          <w:rFonts w:ascii="Times New Roman" w:hAnsi="Times New Roman" w:cs="Times New Roman"/>
        </w:rPr>
        <w:t xml:space="preserve"> et al. 2014) with one exception. The raw reads were quality filtered with </w:t>
      </w:r>
      <w:proofErr w:type="spellStart"/>
      <w:r w:rsidRPr="00D84657">
        <w:rPr>
          <w:rFonts w:ascii="Times New Roman" w:hAnsi="Times New Roman" w:cs="Times New Roman"/>
        </w:rPr>
        <w:t>fastq_quality_filter</w:t>
      </w:r>
      <w:proofErr w:type="spellEnd"/>
      <w:r w:rsidRPr="00D84657">
        <w:rPr>
          <w:rFonts w:ascii="Times New Roman" w:hAnsi="Times New Roman" w:cs="Times New Roman"/>
        </w:rPr>
        <w:t xml:space="preserve"> with parameters [-q 20, -p 95]. The qualified de-multiplexed reads were then mapped to B.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reference genome (</w:t>
      </w:r>
      <w:proofErr w:type="spellStart"/>
      <w:r w:rsidRPr="00D84657">
        <w:rPr>
          <w:rFonts w:ascii="Times New Roman" w:hAnsi="Times New Roman" w:cs="Times New Roman"/>
        </w:rPr>
        <w:t>Chiifu</w:t>
      </w:r>
      <w:proofErr w:type="spellEnd"/>
      <w:r w:rsidRPr="00D84657">
        <w:rPr>
          <w:rFonts w:ascii="Times New Roman" w:hAnsi="Times New Roman" w:cs="Times New Roman"/>
        </w:rPr>
        <w:t xml:space="preserve"> version 1.5) using BWA v0.6.1-r104 (Li and Durbin, 2009) with parameters [</w:t>
      </w:r>
      <w:proofErr w:type="spellStart"/>
      <w:r w:rsidRPr="00D84657">
        <w:rPr>
          <w:rFonts w:ascii="Times New Roman" w:hAnsi="Times New Roman" w:cs="Times New Roman"/>
        </w:rPr>
        <w:t>bwa_n</w:t>
      </w:r>
      <w:proofErr w:type="spellEnd"/>
      <w:r w:rsidRPr="00D84657">
        <w:rPr>
          <w:rFonts w:ascii="Times New Roman" w:hAnsi="Times New Roman" w:cs="Times New Roman"/>
        </w:rPr>
        <w:t xml:space="preserve"> 0.04] and the unmapped reads are in turn mapped with </w:t>
      </w:r>
      <w:proofErr w:type="spellStart"/>
      <w:r w:rsidRPr="00D84657">
        <w:rPr>
          <w:rFonts w:ascii="Times New Roman" w:hAnsi="Times New Roman" w:cs="Times New Roman"/>
        </w:rPr>
        <w:t>TopHat</w:t>
      </w:r>
      <w:proofErr w:type="spellEnd"/>
      <w:r w:rsidRPr="00D84657">
        <w:rPr>
          <w:rFonts w:ascii="Times New Roman" w:hAnsi="Times New Roman" w:cs="Times New Roman"/>
        </w:rPr>
        <w:t xml:space="preserve"> with parameters [splice-mismatches 1, max-</w:t>
      </w:r>
      <w:proofErr w:type="spellStart"/>
      <w:r w:rsidRPr="00D84657">
        <w:rPr>
          <w:rFonts w:ascii="Times New Roman" w:hAnsi="Times New Roman" w:cs="Times New Roman"/>
        </w:rPr>
        <w:t>multihits</w:t>
      </w:r>
      <w:proofErr w:type="spellEnd"/>
      <w:r w:rsidRPr="00D84657">
        <w:rPr>
          <w:rFonts w:ascii="Times New Roman" w:hAnsi="Times New Roman" w:cs="Times New Roman"/>
        </w:rPr>
        <w:t xml:space="preserve"> 1, segm</w:t>
      </w:r>
      <w:r w:rsidR="000C05AF" w:rsidRPr="00D84657">
        <w:rPr>
          <w:rFonts w:ascii="Times New Roman" w:hAnsi="Times New Roman" w:cs="Times New Roman"/>
        </w:rPr>
        <w:t>ent-length 22, butterfly-search</w:t>
      </w:r>
      <w:r w:rsidRPr="00D84657">
        <w:rPr>
          <w:rFonts w:ascii="Times New Roman" w:hAnsi="Times New Roman" w:cs="Times New Roman"/>
        </w:rPr>
        <w:t xml:space="preserve">, max-intron-length 5000, library-type </w:t>
      </w:r>
      <w:proofErr w:type="spellStart"/>
      <w:r w:rsidRPr="00D84657">
        <w:rPr>
          <w:rFonts w:ascii="Times New Roman" w:hAnsi="Times New Roman" w:cs="Times New Roman"/>
        </w:rPr>
        <w:t>fr-unstranded</w:t>
      </w:r>
      <w:proofErr w:type="spellEnd"/>
      <w:r w:rsidRPr="00D84657">
        <w:rPr>
          <w:rFonts w:ascii="Times New Roman" w:hAnsi="Times New Roman" w:cs="Times New Roman"/>
        </w:rPr>
        <w:t>].</w:t>
      </w:r>
    </w:p>
    <w:p w14:paraId="28EAC1BA" w14:textId="3AE0A090" w:rsidR="005057C8" w:rsidRPr="00D84657" w:rsidRDefault="005057C8" w:rsidP="00D84657">
      <w:pPr>
        <w:spacing w:after="0" w:line="480" w:lineRule="auto"/>
        <w:rPr>
          <w:rFonts w:ascii="Times New Roman" w:hAnsi="Times New Roman" w:cs="Times New Roman"/>
        </w:rPr>
      </w:pPr>
      <w:r w:rsidRPr="00D84657">
        <w:rPr>
          <w:rFonts w:ascii="Times New Roman" w:hAnsi="Times New Roman" w:cs="Times New Roman"/>
        </w:rPr>
        <w:t xml:space="preserve">Genotyping </w:t>
      </w:r>
    </w:p>
    <w:p w14:paraId="73FB6E03" w14:textId="7CCAC3EC" w:rsidR="005057C8" w:rsidRPr="00D84657" w:rsidRDefault="005057C8" w:rsidP="00D84657">
      <w:pPr>
        <w:spacing w:after="0" w:line="480" w:lineRule="auto"/>
        <w:rPr>
          <w:rFonts w:ascii="Times New Roman" w:hAnsi="Times New Roman" w:cs="Times New Roman"/>
        </w:rPr>
      </w:pPr>
      <w:r w:rsidRPr="00D84657">
        <w:rPr>
          <w:rFonts w:ascii="Times New Roman" w:hAnsi="Times New Roman" w:cs="Times New Roman"/>
        </w:rPr>
        <w:t xml:space="preserve">Individuals in the population were genotyped first using the reference set of </w:t>
      </w:r>
      <w:r w:rsidR="00861038" w:rsidRPr="00D84657">
        <w:rPr>
          <w:rFonts w:ascii="Times New Roman" w:hAnsi="Times New Roman" w:cs="Times New Roman"/>
        </w:rPr>
        <w:t>c</w:t>
      </w:r>
      <w:r w:rsidR="00076DEF" w:rsidRPr="00D84657">
        <w:rPr>
          <w:rFonts w:ascii="Times New Roman" w:hAnsi="Times New Roman" w:cs="Times New Roman"/>
        </w:rPr>
        <w:t xml:space="preserve">oding </w:t>
      </w:r>
      <w:r w:rsidR="00861038" w:rsidRPr="00D84657">
        <w:rPr>
          <w:rFonts w:ascii="Times New Roman" w:hAnsi="Times New Roman" w:cs="Times New Roman"/>
        </w:rPr>
        <w:t>SNPs</w:t>
      </w:r>
      <w:r w:rsidR="00076DEF" w:rsidRPr="00D84657">
        <w:rPr>
          <w:rFonts w:ascii="Times New Roman" w:hAnsi="Times New Roman" w:cs="Times New Roman"/>
        </w:rPr>
        <w:t xml:space="preserve"> (</w:t>
      </w:r>
      <w:proofErr w:type="spellStart"/>
      <w:r w:rsidR="00076DEF" w:rsidRPr="00D84657">
        <w:rPr>
          <w:rFonts w:ascii="Times New Roman" w:hAnsi="Times New Roman" w:cs="Times New Roman"/>
        </w:rPr>
        <w:t>cSNPs</w:t>
      </w:r>
      <w:proofErr w:type="spellEnd"/>
      <w:r w:rsidR="00076DEF" w:rsidRPr="00D84657">
        <w:rPr>
          <w:rFonts w:ascii="Times New Roman" w:hAnsi="Times New Roman" w:cs="Times New Roman"/>
        </w:rPr>
        <w:t>)</w:t>
      </w:r>
      <w:r w:rsidR="00861038" w:rsidRPr="00D84657">
        <w:rPr>
          <w:rFonts w:ascii="Times New Roman" w:hAnsi="Times New Roman" w:cs="Times New Roman"/>
        </w:rPr>
        <w:t xml:space="preserve"> </w:t>
      </w:r>
      <w:r w:rsidRPr="00D84657">
        <w:rPr>
          <w:rFonts w:ascii="Times New Roman" w:hAnsi="Times New Roman" w:cs="Times New Roman"/>
        </w:rPr>
        <w:t>that were called as part of</w:t>
      </w:r>
      <w:r w:rsidR="005D3F8C" w:rsidRPr="00D84657">
        <w:rPr>
          <w:rFonts w:ascii="Times New Roman" w:hAnsi="Times New Roman" w:cs="Times New Roman"/>
        </w:rPr>
        <w:t xml:space="preserve"> the</w:t>
      </w:r>
      <w:r w:rsidRPr="00D84657">
        <w:rPr>
          <w:rFonts w:ascii="Times New Roman" w:hAnsi="Times New Roman" w:cs="Times New Roman"/>
        </w:rPr>
        <w:t xml:space="preserve"> </w:t>
      </w:r>
      <w:r w:rsidR="002337E3" w:rsidRPr="00D84657">
        <w:rPr>
          <w:rFonts w:ascii="Times New Roman" w:hAnsi="Times New Roman" w:cs="Times New Roman"/>
        </w:rPr>
        <w:fldChar w:fldCharType="begin"/>
      </w:r>
      <w:r w:rsidR="002337E3" w:rsidRPr="00D84657">
        <w:rPr>
          <w:rFonts w:ascii="Times New Roman" w:hAnsi="Times New Roman" w:cs="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2337E3" w:rsidRPr="00D84657">
        <w:rPr>
          <w:rFonts w:ascii="Times New Roman" w:hAnsi="Times New Roman" w:cs="Times New Roman"/>
        </w:rPr>
        <w:fldChar w:fldCharType="separate"/>
      </w:r>
      <w:r w:rsidR="002337E3" w:rsidRPr="00D84657">
        <w:rPr>
          <w:rFonts w:ascii="Times New Roman" w:hAnsi="Times New Roman" w:cs="Times New Roman"/>
        </w:rPr>
        <w:t>(</w:t>
      </w:r>
      <w:proofErr w:type="spellStart"/>
      <w:r w:rsidR="002337E3" w:rsidRPr="00D84657">
        <w:rPr>
          <w:rFonts w:ascii="Times New Roman" w:hAnsi="Times New Roman" w:cs="Times New Roman"/>
        </w:rPr>
        <w:t>Devisetty</w:t>
      </w:r>
      <w:proofErr w:type="spellEnd"/>
      <w:r w:rsidR="002337E3" w:rsidRPr="00D84657">
        <w:rPr>
          <w:rFonts w:ascii="Times New Roman" w:hAnsi="Times New Roman" w:cs="Times New Roman"/>
        </w:rPr>
        <w:t xml:space="preserve"> et al. 2014)</w:t>
      </w:r>
      <w:r w:rsidR="002337E3" w:rsidRPr="00D84657">
        <w:rPr>
          <w:rFonts w:ascii="Times New Roman" w:hAnsi="Times New Roman" w:cs="Times New Roman"/>
        </w:rPr>
        <w:fldChar w:fldCharType="end"/>
      </w:r>
      <w:r w:rsidR="002337E3" w:rsidRPr="00D84657">
        <w:rPr>
          <w:rFonts w:ascii="Times New Roman" w:hAnsi="Times New Roman" w:cs="Times New Roman"/>
        </w:rPr>
        <w:t xml:space="preserve"> </w:t>
      </w:r>
      <w:r w:rsidRPr="00D84657">
        <w:rPr>
          <w:rFonts w:ascii="Times New Roman" w:hAnsi="Times New Roman" w:cs="Times New Roman"/>
        </w:rPr>
        <w:t xml:space="preserve">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D84657">
        <w:rPr>
          <w:rFonts w:ascii="Times New Roman" w:hAnsi="Times New Roman" w:cs="Times New Roman"/>
        </w:rPr>
        <w:t>cross pollination</w:t>
      </w:r>
      <w:proofErr w:type="gramEnd"/>
      <w:r w:rsidRPr="00D84657">
        <w:rPr>
          <w:rFonts w:ascii="Times New Roman" w:hAnsi="Times New Roman" w:cs="Times New Roman"/>
        </w:rPr>
        <w:t xml:space="preserve"> contamination. There was not any evidence that the R500 seed stock was contaminated. This led us to approach this using an alternative genotyping strategy by combining all the individual replicates per RIL into a single file to call SNPs compared to the ref</w:t>
      </w:r>
      <w:r w:rsidR="005D3F8C" w:rsidRPr="00D84657">
        <w:rPr>
          <w:rFonts w:ascii="Times New Roman" w:hAnsi="Times New Roman" w:cs="Times New Roman"/>
        </w:rPr>
        <w:t xml:space="preserve">erence genome. </w:t>
      </w:r>
      <w:proofErr w:type="gramStart"/>
      <w:r w:rsidR="005D3F8C" w:rsidRPr="00D84657">
        <w:rPr>
          <w:rFonts w:ascii="Times New Roman" w:hAnsi="Times New Roman" w:cs="Times New Roman"/>
        </w:rPr>
        <w:t>Each SNP was</w:t>
      </w:r>
      <w:r w:rsidRPr="00D84657">
        <w:rPr>
          <w:rFonts w:ascii="Times New Roman" w:hAnsi="Times New Roman" w:cs="Times New Roman"/>
        </w:rPr>
        <w:t xml:space="preserve"> filtered by comparing it to the genotype of the R500 parent</w:t>
      </w:r>
      <w:proofErr w:type="gramEnd"/>
      <w:r w:rsidRPr="00D84657">
        <w:rPr>
          <w:rFonts w:ascii="Times New Roman" w:hAnsi="Times New Roman" w:cs="Times New Roman"/>
        </w:rPr>
        <w:t>. At each SNP, each RIL was genotyped as R500 or the alternate allele. All these SNPs needed to match up with the one another</w:t>
      </w:r>
      <w:r w:rsidR="000C05AF" w:rsidRPr="00D84657">
        <w:rPr>
          <w:rFonts w:ascii="Times New Roman" w:hAnsi="Times New Roman" w:cs="Times New Roman"/>
        </w:rPr>
        <w:t xml:space="preserve"> across the population as an extra precaution</w:t>
      </w:r>
      <w:r w:rsidRPr="00D84657">
        <w:rPr>
          <w:rFonts w:ascii="Times New Roman" w:hAnsi="Times New Roman" w:cs="Times New Roman"/>
        </w:rPr>
        <w:t xml:space="preserve">. At each step there were quality scores and filters that were applied using custom Perl scripts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{"citationID":"vb0m1fcsh","properties":{"formattedCitation":"{\\rtf (\\uc0\\u8220{}mfcovington/SNPtools\\uc0\\u8221{})}","plainCitation":"(“mfcovington/SNPtools”)"},"citationItems":[{"id":1713,"uris":["http://zotero.org/users/2563346/items/2UVNAE3X"],"uri":["http://zotero.org/users/2563346/items/2UVNAE3X"],"itemData":{"id":1713,"type":"webpage","title":"mfcovington/SNPtools","container-title":"GitHub","abstract":"Contribute to SNPtools development by creating an account on GitHub.","URL":"https://github.com/mfcovington/SNPtools","accessed":{"date-parts":[["2016",7,4]]}}}],"schema":"https://github.com/citation-style-language/schema/raw/master/csl-citation.json"}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w:t>
      </w:r>
      <w:proofErr w:type="spellStart"/>
      <w:r w:rsidR="000C5E52" w:rsidRPr="00D84657">
        <w:rPr>
          <w:rFonts w:ascii="Times New Roman" w:hAnsi="Times New Roman" w:cs="Times New Roman"/>
        </w:rPr>
        <w:t>mfcovington</w:t>
      </w:r>
      <w:proofErr w:type="spellEnd"/>
      <w:r w:rsidR="000C5E52" w:rsidRPr="00D84657">
        <w:rPr>
          <w:rFonts w:ascii="Times New Roman" w:hAnsi="Times New Roman" w:cs="Times New Roman"/>
        </w:rPr>
        <w:t>/</w:t>
      </w:r>
      <w:proofErr w:type="spellStart"/>
      <w:r w:rsidR="000C5E52" w:rsidRPr="00D84657">
        <w:rPr>
          <w:rFonts w:ascii="Times New Roman" w:hAnsi="Times New Roman" w:cs="Times New Roman"/>
        </w:rPr>
        <w:t>SNPtools</w:t>
      </w:r>
      <w:proofErr w:type="spellEnd"/>
      <w:r w:rsidR="000C5E52" w:rsidRPr="00D84657">
        <w:rPr>
          <w:rFonts w:ascii="Times New Roman" w:hAnsi="Times New Roman" w:cs="Times New Roman"/>
        </w:rPr>
        <w:t>”)</w:t>
      </w:r>
      <w:r w:rsidR="000C5E52" w:rsidRPr="00D84657">
        <w:rPr>
          <w:rFonts w:ascii="Times New Roman" w:hAnsi="Times New Roman" w:cs="Times New Roman"/>
        </w:rPr>
        <w:fldChar w:fldCharType="end"/>
      </w:r>
      <w:r w:rsidRPr="00D84657">
        <w:rPr>
          <w:rFonts w:ascii="Times New Roman" w:hAnsi="Times New Roman" w:cs="Times New Roman"/>
        </w:rPr>
        <w:t xml:space="preserve">. Only SNPs that met our quality scores were considered. </w:t>
      </w:r>
    </w:p>
    <w:p w14:paraId="0FB8622D" w14:textId="56ADFB34" w:rsidR="005057C8" w:rsidRPr="00D84657" w:rsidRDefault="005057C8" w:rsidP="00D84657">
      <w:pPr>
        <w:spacing w:after="0" w:line="480" w:lineRule="auto"/>
        <w:rPr>
          <w:rFonts w:ascii="Times New Roman" w:hAnsi="Times New Roman" w:cs="Times New Roman"/>
        </w:rPr>
      </w:pPr>
      <w:r w:rsidRPr="00D84657">
        <w:rPr>
          <w:rFonts w:ascii="Times New Roman" w:hAnsi="Times New Roman" w:cs="Times New Roman"/>
        </w:rPr>
        <w:t xml:space="preserve">Genotypic Bin Creation </w:t>
      </w:r>
    </w:p>
    <w:p w14:paraId="607F7180" w14:textId="64146830" w:rsidR="006E0172" w:rsidRPr="00D84657" w:rsidRDefault="005057C8" w:rsidP="00D84657">
      <w:pPr>
        <w:spacing w:after="0" w:line="480" w:lineRule="auto"/>
        <w:rPr>
          <w:rFonts w:ascii="Times New Roman" w:hAnsi="Times New Roman" w:cs="Times New Roman"/>
        </w:rPr>
      </w:pPr>
      <w:r w:rsidRPr="00D84657">
        <w:rPr>
          <w:rFonts w:ascii="Times New Roman" w:hAnsi="Times New Roman" w:cs="Times New Roman"/>
        </w:rPr>
        <w:t xml:space="preserve">All of the SNPs were then assembled along the chromosomes according to their genomic location. Aligning all the individuals in the population allowed us to calculate unique </w:t>
      </w:r>
      <w:proofErr w:type="spellStart"/>
      <w:r w:rsidRPr="00D84657">
        <w:rPr>
          <w:rFonts w:ascii="Times New Roman" w:hAnsi="Times New Roman" w:cs="Times New Roman"/>
        </w:rPr>
        <w:t>recombinations</w:t>
      </w:r>
      <w:proofErr w:type="spellEnd"/>
      <w:r w:rsidRPr="00D84657">
        <w:rPr>
          <w:rFonts w:ascii="Times New Roman" w:hAnsi="Times New Roman" w:cs="Times New Roman"/>
        </w:rPr>
        <w:t xml:space="preserve"> that are present in the population. These unique bins were determined by custom Perl scripts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{"citationID":"iec61aucj","properties":{"formattedCitation":"{\\rtf (\\uc0\\u8220{}mfcovington/detect-boundaries\\uc0\\u8221{})}","plainCitation":"(“mfcovington/detect-boundaries”)"},"citationItems":[{"id":1715,"uris":["http://zotero.org/users/2563346/items/WU8P98N9"],"uri":["http://zotero.org/users/2563346/items/WU8P98N9"],"itemData":{"id":1715,"type":"webpage","title":"mfcovington/detect-boundaries","container-title":"GitHub","abstract":"Contribute to detect-boundaries development by creating an account on GitHub.","URL":"https://github.com/mfcovington/detect-boundaries","accessed":{"date-parts":[["2016",7,4]]}}}],"schema":"https://github.com/citation-style-language/schema/raw/master/csl-citation.json"}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w:t>
      </w:r>
      <w:proofErr w:type="spellStart"/>
      <w:r w:rsidR="000C5E52" w:rsidRPr="00D84657">
        <w:rPr>
          <w:rFonts w:ascii="Times New Roman" w:hAnsi="Times New Roman" w:cs="Times New Roman"/>
        </w:rPr>
        <w:t>mfcovington</w:t>
      </w:r>
      <w:proofErr w:type="spellEnd"/>
      <w:r w:rsidR="000C5E52" w:rsidRPr="00D84657">
        <w:rPr>
          <w:rFonts w:ascii="Times New Roman" w:hAnsi="Times New Roman" w:cs="Times New Roman"/>
        </w:rPr>
        <w:t>/detect-boundaries”)</w:t>
      </w:r>
      <w:r w:rsidR="000C5E52" w:rsidRPr="00D84657">
        <w:rPr>
          <w:rFonts w:ascii="Times New Roman" w:hAnsi="Times New Roman" w:cs="Times New Roman"/>
        </w:rPr>
        <w:fldChar w:fldCharType="end"/>
      </w:r>
      <w:r w:rsidRPr="00D84657">
        <w:rPr>
          <w:rFonts w:ascii="Times New Roman" w:hAnsi="Times New Roman" w:cs="Times New Roman"/>
        </w:rPr>
        <w:t>. SNPs located in the middle of the genotypic bin were selected for placement of scaffolds and the creation of the genetic map.</w:t>
      </w:r>
    </w:p>
    <w:p w14:paraId="7DEDEB66" w14:textId="2B6CB2D3" w:rsidR="000C05AF" w:rsidRPr="00D84657" w:rsidRDefault="006E0172" w:rsidP="00D84657">
      <w:pPr>
        <w:spacing w:after="0" w:line="480" w:lineRule="auto"/>
        <w:rPr>
          <w:rFonts w:ascii="Times New Roman" w:hAnsi="Times New Roman" w:cs="Times New Roman"/>
        </w:rPr>
      </w:pPr>
      <w:bookmarkStart w:id="6" w:name="genetic-map-construction"/>
      <w:bookmarkEnd w:id="6"/>
      <w:r w:rsidRPr="00D84657">
        <w:rPr>
          <w:rFonts w:ascii="Times New Roman" w:hAnsi="Times New Roman" w:cs="Times New Roman"/>
        </w:rPr>
        <w:t>Genetic Map Construction</w:t>
      </w:r>
    </w:p>
    <w:p w14:paraId="301DB8F1" w14:textId="77777777" w:rsidR="000C05AF"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Using one unique SNP per genotype bin, we created a saturated genetic map. The genetic map was constructed using the chromosomal position of each of the SNPs as a starting point for marker ordering along the chromosomes. Each chromosome was treated as a large linkage group and each SNP was tested for linkage disequilibrium with all other SNPs with the R/QTL package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{"citationID":"15u03qjkq8","properties":{"formattedCitation":"{\\rtf (Broman {\\i{}et al.} 2003)}","plainCitation":"(Broman et al. 2003)"},"citationItems":[{"id":1152,"uris":["http://zotero.org/users/2563346/items/6EAWDKK8"],"uri":["http://zotero.org/users/2563346/items/6EAWDKK8"],"itemData":{"id":1152,"type":"article-journal","title":"R/qtl: QTL mapping in experimental crosses","container-title":"Bioinformatics","page":"889-890","volume":"19","issue":"7","source":"bioinformatics.oxfordjournals.org","abstract":"Summary: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covariates.\nAvailability: The package is freely available at http://www.biostat.jhsph.edu/~kbroman/qtl.\nContact: kbroman@jhsph.edu","DOI":"10.1093/bioinformatics/btg112","ISSN":"1367-4803, 1460-2059","note":"PMID: 12724300","shortTitle":"R/qtl","journalAbbreviation":"Bioinformatics","language":"en","author":[{"family":"Broman","given":"Karl W."},{"family":"Wu","given":"Hao"},{"family":"Sen","given":"Śaunak"},{"family":"Churchill","given":"Gary A."}],"issued":{"date-parts":[["2003",5,1]]},"PMID":"12724300"}}],"schema":"https://github.com/citation-style-language/schema/raw/master/csl-citation.json"}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(Broman et al. 2003)</w:t>
      </w:r>
      <w:r w:rsidR="000C5E52" w:rsidRPr="00D84657">
        <w:rPr>
          <w:rFonts w:ascii="Times New Roman" w:hAnsi="Times New Roman" w:cs="Times New Roman"/>
        </w:rPr>
        <w:fldChar w:fldCharType="end"/>
      </w:r>
      <w:r w:rsidRPr="00D84657">
        <w:rPr>
          <w:rFonts w:ascii="Times New Roman" w:hAnsi="Times New Roman" w:cs="Times New Roman"/>
        </w:rPr>
        <w:t xml:space="preserve"> in </w:t>
      </w:r>
      <w:r w:rsidR="000C05AF" w:rsidRPr="00D84657">
        <w:rPr>
          <w:rFonts w:ascii="Times New Roman" w:hAnsi="Times New Roman" w:cs="Times New Roman"/>
        </w:rPr>
        <w:t>the R statistical environment (</w:t>
      </w:r>
      <w:r w:rsidRPr="00D84657">
        <w:rPr>
          <w:rFonts w:ascii="Times New Roman" w:hAnsi="Times New Roman" w:cs="Times New Roman"/>
        </w:rPr>
        <w:t>R-ref).</w:t>
      </w:r>
    </w:p>
    <w:p w14:paraId="3CCEEE44" w14:textId="77777777" w:rsidR="000C05AF" w:rsidRPr="00D84657" w:rsidRDefault="000C05AF" w:rsidP="00D84657">
      <w:pPr>
        <w:spacing w:after="0" w:line="480" w:lineRule="auto"/>
        <w:rPr>
          <w:rFonts w:ascii="Times New Roman" w:hAnsi="Times New Roman" w:cs="Times New Roman"/>
        </w:rPr>
      </w:pPr>
    </w:p>
    <w:p w14:paraId="63775919" w14:textId="699770A8"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The larger g</w:t>
      </w:r>
      <w:r w:rsidR="000C05AF" w:rsidRPr="00D84657">
        <w:rPr>
          <w:rFonts w:ascii="Times New Roman" w:hAnsi="Times New Roman" w:cs="Times New Roman"/>
        </w:rPr>
        <w:t xml:space="preserve">aps in the map </w:t>
      </w:r>
      <w:r w:rsidRPr="00D84657">
        <w:rPr>
          <w:rFonts w:ascii="Times New Roman" w:hAnsi="Times New Roman" w:cs="Times New Roman"/>
        </w:rPr>
        <w:t xml:space="preserve">where there </w:t>
      </w:r>
      <w:r w:rsidR="000C05AF" w:rsidRPr="00D84657">
        <w:rPr>
          <w:rFonts w:ascii="Times New Roman" w:hAnsi="Times New Roman" w:cs="Times New Roman"/>
        </w:rPr>
        <w:t>is little marker information</w:t>
      </w:r>
      <w:r w:rsidRPr="00D84657">
        <w:rPr>
          <w:rFonts w:ascii="Times New Roman" w:hAnsi="Times New Roman" w:cs="Times New Roman"/>
        </w:rPr>
        <w:t xml:space="preserve"> corresponded to </w:t>
      </w:r>
      <w:proofErr w:type="spellStart"/>
      <w:r w:rsidRPr="00D84657">
        <w:rPr>
          <w:rFonts w:ascii="Times New Roman" w:hAnsi="Times New Roman" w:cs="Times New Roman"/>
        </w:rPr>
        <w:t>centromeric</w:t>
      </w:r>
      <w:proofErr w:type="spellEnd"/>
      <w:r w:rsidRPr="00D84657">
        <w:rPr>
          <w:rFonts w:ascii="Times New Roman" w:hAnsi="Times New Roman" w:cs="Times New Roman"/>
        </w:rPr>
        <w:t xml:space="preserve"> regions (Figure</w:t>
      </w:r>
      <w:r w:rsidR="00614F6C" w:rsidRPr="00D84657">
        <w:rPr>
          <w:rFonts w:ascii="Times New Roman" w:hAnsi="Times New Roman" w:cs="Times New Roman"/>
        </w:rPr>
        <w:t xml:space="preserve"> 9b</w:t>
      </w:r>
      <w:r w:rsidRPr="00D84657">
        <w:rPr>
          <w:rFonts w:ascii="Times New Roman" w:hAnsi="Times New Roman" w:cs="Times New Roman"/>
        </w:rPr>
        <w:t xml:space="preserve">). </w:t>
      </w:r>
      <w:proofErr w:type="gramStart"/>
      <w:r w:rsidRPr="00D84657">
        <w:rPr>
          <w:rFonts w:ascii="Times New Roman" w:hAnsi="Times New Roman" w:cs="Times New Roman"/>
        </w:rPr>
        <w:t>These large gaps caused a small problem when ordering the markers and connecting each of the chromo</w:t>
      </w:r>
      <w:r w:rsidR="005D3F8C" w:rsidRPr="00D84657">
        <w:rPr>
          <w:rFonts w:ascii="Times New Roman" w:hAnsi="Times New Roman" w:cs="Times New Roman"/>
        </w:rPr>
        <w:t>somal arms in the correct order.</w:t>
      </w:r>
      <w:proofErr w:type="gramEnd"/>
      <w:r w:rsidRPr="00D84657">
        <w:rPr>
          <w:rFonts w:ascii="Times New Roman" w:hAnsi="Times New Roman" w:cs="Times New Roman"/>
        </w:rPr>
        <w:t xml:space="preserve"> In these ordering chromosomes X, Y, Z we used the physical position of the SNPs to connect the two arms in the correct order. The orientation of the scaffolds cannot be determined with the current methods because of we are limited by the size of the population. Therefore, scaffolds </w:t>
      </w:r>
      <w:r w:rsidR="000C05AF" w:rsidRPr="00D84657">
        <w:rPr>
          <w:rFonts w:ascii="Times New Roman" w:hAnsi="Times New Roman" w:cs="Times New Roman"/>
        </w:rPr>
        <w:t>were</w:t>
      </w:r>
      <w:r w:rsidRPr="00D84657">
        <w:rPr>
          <w:rFonts w:ascii="Times New Roman" w:hAnsi="Times New Roman" w:cs="Times New Roman"/>
        </w:rPr>
        <w:t xml:space="preserve"> placed between adjacent bins determined by lowest recombination probabilities.</w:t>
      </w:r>
    </w:p>
    <w:p w14:paraId="74A20B71" w14:textId="77777777" w:rsidR="006E0172" w:rsidRPr="00D84657" w:rsidRDefault="006E0172" w:rsidP="00D84657">
      <w:pPr>
        <w:spacing w:after="0" w:line="480" w:lineRule="auto"/>
        <w:rPr>
          <w:rFonts w:ascii="Times New Roman" w:hAnsi="Times New Roman" w:cs="Times New Roman"/>
        </w:rPr>
      </w:pPr>
      <w:bookmarkStart w:id="7" w:name="qtl-comparisons"/>
      <w:bookmarkEnd w:id="7"/>
    </w:p>
    <w:p w14:paraId="079DD575"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QTL Comparisons</w:t>
      </w:r>
    </w:p>
    <w:p w14:paraId="5C2EB119" w14:textId="62A9A419"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To demonstrate an improvement in coverage in mapping physiological traits, we remapped two traits from </w:t>
      </w:r>
      <w:ins w:id="8" w:author="Robert" w:date="2016-07-04T13:32:00Z">
        <w:r w:rsidR="002337E3" w:rsidRPr="00D84657">
          <w:rPr>
            <w:rFonts w:ascii="Times New Roman" w:hAnsi="Times New Roman" w:cs="Times New Roman"/>
          </w:rPr>
          <w:fldChar w:fldCharType="begin"/>
        </w:r>
        <w:r w:rsidR="002337E3" w:rsidRPr="00D84657">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ins>
      <w:r w:rsidR="002337E3" w:rsidRPr="00D84657">
        <w:rPr>
          <w:rFonts w:ascii="Times New Roman" w:hAnsi="Times New Roman" w:cs="Times New Roman"/>
        </w:rPr>
        <w:fldChar w:fldCharType="separate"/>
      </w:r>
      <w:ins w:id="9" w:author="Robert" w:date="2016-07-04T13:32:00Z">
        <w:r w:rsidR="002337E3" w:rsidRPr="00D84657">
          <w:rPr>
            <w:rFonts w:ascii="Times New Roman" w:hAnsi="Times New Roman" w:cs="Times New Roman"/>
          </w:rPr>
          <w:t>(Brock et al. 2010)</w:t>
        </w:r>
        <w:r w:rsidR="002337E3" w:rsidRPr="00D84657">
          <w:rPr>
            <w:rFonts w:ascii="Times New Roman" w:hAnsi="Times New Roman" w:cs="Times New Roman"/>
          </w:rPr>
          <w:fldChar w:fldCharType="end"/>
        </w:r>
      </w:ins>
      <w:r w:rsidR="000C05AF" w:rsidRPr="00D84657">
        <w:rPr>
          <w:rFonts w:ascii="Times New Roman" w:hAnsi="Times New Roman" w:cs="Times New Roman"/>
        </w:rPr>
        <w:t xml:space="preserve"> </w:t>
      </w:r>
      <w:r w:rsidRPr="00D84657">
        <w:rPr>
          <w:rFonts w:ascii="Times New Roman" w:hAnsi="Times New Roman" w:cs="Times New Roman"/>
        </w:rPr>
        <w:t xml:space="preserve">that used the existing genetic map. As the fairest comparisons between maps, marker regression was performed using the </w:t>
      </w:r>
      <w:proofErr w:type="spellStart"/>
      <w:proofErr w:type="gramStart"/>
      <w:r w:rsidRPr="00D84657">
        <w:rPr>
          <w:rFonts w:ascii="Times New Roman" w:hAnsi="Times New Roman" w:cs="Times New Roman"/>
        </w:rPr>
        <w:t>scanone</w:t>
      </w:r>
      <w:proofErr w:type="spellEnd"/>
      <w:r w:rsidRPr="00D84657">
        <w:rPr>
          <w:rFonts w:ascii="Times New Roman" w:hAnsi="Times New Roman" w:cs="Times New Roman"/>
        </w:rPr>
        <w:t>(</w:t>
      </w:r>
      <w:proofErr w:type="gramEnd"/>
      <w:r w:rsidRPr="00D84657">
        <w:rPr>
          <w:rFonts w:ascii="Times New Roman" w:hAnsi="Times New Roman" w:cs="Times New Roman"/>
        </w:rPr>
        <w:t>) function in R</w:t>
      </w:r>
      <w:r w:rsidR="0051038F" w:rsidRPr="00D84657">
        <w:rPr>
          <w:rFonts w:ascii="Times New Roman" w:hAnsi="Times New Roman" w:cs="Times New Roman"/>
        </w:rPr>
        <w:t>/</w:t>
      </w:r>
      <w:r w:rsidRPr="00D84657">
        <w:rPr>
          <w:rFonts w:ascii="Times New Roman" w:hAnsi="Times New Roman" w:cs="Times New Roman"/>
        </w:rPr>
        <w:t xml:space="preserve">QTL with 10,000 permutations to determine the significance cutoff (Figure </w:t>
      </w:r>
      <w:r w:rsidR="00614F6C" w:rsidRPr="00D84657">
        <w:rPr>
          <w:rFonts w:ascii="Times New Roman" w:hAnsi="Times New Roman" w:cs="Times New Roman"/>
        </w:rPr>
        <w:t>9c</w:t>
      </w:r>
      <w:r w:rsidRPr="00D84657">
        <w:rPr>
          <w:rFonts w:ascii="Times New Roman" w:hAnsi="Times New Roman" w:cs="Times New Roman"/>
        </w:rPr>
        <w:t>).</w:t>
      </w:r>
      <w:bookmarkStart w:id="10" w:name="results-and-discussion"/>
      <w:bookmarkEnd w:id="10"/>
    </w:p>
    <w:p w14:paraId="51C981A0" w14:textId="35B0D716"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Results and Discussion</w:t>
      </w:r>
      <w:bookmarkStart w:id="11" w:name="deep-rna-sequencing-of-a-ril-population-"/>
      <w:bookmarkEnd w:id="11"/>
    </w:p>
    <w:p w14:paraId="3A7EC126"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Deep RNA sequencing of a RIL population and its parents</w:t>
      </w:r>
    </w:p>
    <w:p w14:paraId="32A63231" w14:textId="7CE273ED"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We performed deep RNA sequencing of 124 members of a recombinant inbred line (RIL) population derived from the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sidRPr="00D84657">
        <w:rPr>
          <w:rFonts w:ascii="Times New Roman" w:hAnsi="Times New Roman" w:cs="Times New Roman"/>
        </w:rPr>
        <w:commentReference w:id="12"/>
      </w:r>
      <w:r w:rsidR="00BB1904" w:rsidRPr="00D84657">
        <w:rPr>
          <w:rFonts w:ascii="Times New Roman" w:hAnsi="Times New Roman" w:cs="Times New Roman"/>
        </w:rPr>
        <w:t xml:space="preserve">. </w:t>
      </w:r>
      <w:r w:rsidRPr="00D84657">
        <w:rPr>
          <w:rFonts w:ascii="Times New Roman" w:hAnsi="Times New Roman" w:cs="Times New Roman"/>
        </w:rPr>
        <w:t xml:space="preserve">We have previously described the deep sequencing of R500 and IMB211 </w:t>
      </w:r>
      <w:r w:rsidR="002337E3" w:rsidRPr="00D84657">
        <w:rPr>
          <w:rFonts w:ascii="Times New Roman" w:hAnsi="Times New Roman" w:cs="Times New Roman"/>
        </w:rPr>
        <w:fldChar w:fldCharType="begin"/>
      </w:r>
      <w:r w:rsidR="002337E3" w:rsidRPr="00D84657">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2337E3" w:rsidRPr="00D84657">
        <w:rPr>
          <w:rFonts w:ascii="Times New Roman" w:hAnsi="Times New Roman" w:cs="Times New Roman"/>
        </w:rPr>
        <w:fldChar w:fldCharType="separate"/>
      </w:r>
      <w:r w:rsidR="002337E3" w:rsidRPr="00D84657">
        <w:rPr>
          <w:rFonts w:ascii="Times New Roman" w:hAnsi="Times New Roman" w:cs="Times New Roman"/>
        </w:rPr>
        <w:t>(</w:t>
      </w:r>
      <w:proofErr w:type="spellStart"/>
      <w:r w:rsidR="002337E3" w:rsidRPr="00D84657">
        <w:rPr>
          <w:rFonts w:ascii="Times New Roman" w:hAnsi="Times New Roman" w:cs="Times New Roman"/>
        </w:rPr>
        <w:t>Devisetty</w:t>
      </w:r>
      <w:proofErr w:type="spellEnd"/>
      <w:r w:rsidR="002337E3" w:rsidRPr="00D84657">
        <w:rPr>
          <w:rFonts w:ascii="Times New Roman" w:hAnsi="Times New Roman" w:cs="Times New Roman"/>
        </w:rPr>
        <w:t xml:space="preserve"> et al. 2014)</w:t>
      </w:r>
      <w:r w:rsidR="002337E3" w:rsidRPr="00D84657">
        <w:rPr>
          <w:rFonts w:ascii="Times New Roman" w:hAnsi="Times New Roman" w:cs="Times New Roman"/>
        </w:rPr>
        <w:fldChar w:fldCharType="end"/>
      </w:r>
      <w:r w:rsidRPr="00D84657">
        <w:rPr>
          <w:rFonts w:ascii="Times New Roman" w:hAnsi="Times New Roman" w:cs="Times New Roman"/>
        </w:rPr>
        <w:t>and use that data in this current study. These datasets will eventually be used in analyses of differential gene expression; however, we are currently using them for variant discovery and creation of a genetic map resource.</w:t>
      </w:r>
      <w:bookmarkStart w:id="13" w:name="r500-vs.-imb211-polymorphism-identificat"/>
      <w:bookmarkEnd w:id="13"/>
    </w:p>
    <w:p w14:paraId="2CE05439"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R500 vs. IMB211 polymorphism identification</w:t>
      </w:r>
    </w:p>
    <w:p w14:paraId="350BE10E" w14:textId="36FE71E2"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Brassica </w:t>
      </w:r>
      <w:proofErr w:type="spellStart"/>
      <w:r w:rsidRPr="00D84657">
        <w:rPr>
          <w:rFonts w:ascii="Times New Roman" w:hAnsi="Times New Roman" w:cs="Times New Roman"/>
        </w:rPr>
        <w:t>rapa</w:t>
      </w:r>
      <w:proofErr w:type="spellEnd"/>
      <w:r w:rsidRPr="00D84657">
        <w:rPr>
          <w:rFonts w:ascii="Times New Roman" w:hAnsi="Times New Roman" w:cs="Times New Roman"/>
        </w:rPr>
        <w:t xml:space="preserve"> genome annotation, v1.2</w:t>
      </w:r>
      <w:ins w:id="14" w:author="Robert" w:date="2016-07-04T13:33:00Z">
        <w:r w:rsidR="002337E3" w:rsidRPr="00D84657">
          <w:rPr>
            <w:rFonts w:ascii="Times New Roman" w:hAnsi="Times New Roman" w:cs="Times New Roman"/>
          </w:rPr>
          <w:t xml:space="preserve"> </w:t>
        </w:r>
        <w:r w:rsidR="002337E3" w:rsidRPr="00D84657">
          <w:rPr>
            <w:rFonts w:ascii="Times New Roman" w:hAnsi="Times New Roman" w:cs="Times New Roman"/>
          </w:rPr>
          <w:fldChar w:fldCharType="begin"/>
        </w:r>
      </w:ins>
      <w:ins w:id="15" w:author="Robert" w:date="2016-07-04T14:13:00Z">
        <w:r w:rsidR="000C5E52" w:rsidRPr="00D84657">
          <w:rPr>
            <w:rFonts w:ascii="Times New Roman" w:hAnsi="Times New Roman" w:cs="Times New Roman"/>
          </w:rPr>
          <w:instrText xml:space="preserve"> ADDIN ZOTERO_ITEM CSL_CITATION {"citationID":"MV1sVD4a","properties":{"formattedCitation":"{\\rtf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ins w:id="16" w:author="Robert" w:date="2016-07-04T13:33:00Z">
        <w:r w:rsidR="002337E3" w:rsidRPr="00D84657">
          <w:rPr>
            <w:rFonts w:ascii="Times New Roman" w:hAnsi="Times New Roman" w:cs="Times New Roman"/>
          </w:rPr>
          <w:fldChar w:fldCharType="separate"/>
        </w:r>
        <w:r w:rsidR="002337E3" w:rsidRPr="00D84657">
          <w:rPr>
            <w:rFonts w:ascii="Times New Roman" w:hAnsi="Times New Roman" w:cs="Times New Roman"/>
          </w:rPr>
          <w:t>(</w:t>
        </w:r>
        <w:proofErr w:type="spellStart"/>
        <w:r w:rsidR="002337E3" w:rsidRPr="00D84657">
          <w:rPr>
            <w:rFonts w:ascii="Times New Roman" w:hAnsi="Times New Roman" w:cs="Times New Roman"/>
          </w:rPr>
          <w:t>Devisetty</w:t>
        </w:r>
        <w:proofErr w:type="spellEnd"/>
        <w:r w:rsidR="002337E3" w:rsidRPr="00D84657">
          <w:rPr>
            <w:rFonts w:ascii="Times New Roman" w:hAnsi="Times New Roman" w:cs="Times New Roman"/>
          </w:rPr>
          <w:t xml:space="preserve"> et al. 2014)</w:t>
        </w:r>
        <w:r w:rsidR="002337E3" w:rsidRPr="00D84657">
          <w:rPr>
            <w:rFonts w:ascii="Times New Roman" w:hAnsi="Times New Roman" w:cs="Times New Roman"/>
          </w:rPr>
          <w:fldChar w:fldCharType="end"/>
        </w:r>
      </w:ins>
      <w:r w:rsidRPr="00D84657">
        <w:rPr>
          <w:rFonts w:ascii="Times New Roman" w:hAnsi="Times New Roman" w:cs="Times New Roman"/>
        </w:rPr>
        <w:t>. In the current study, we used v1.5 of the genome for all mapping and informatics work.</w:t>
      </w:r>
    </w:p>
    <w:p w14:paraId="23C5A177" w14:textId="6E76104C"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17"/>
      <w:r w:rsidRPr="00D84657">
        <w:rPr>
          <w:rFonts w:ascii="Times New Roman" w:hAnsi="Times New Roman" w:cs="Times New Roman"/>
        </w:rPr>
        <w:t>.</w:t>
      </w:r>
      <w:commentRangeEnd w:id="17"/>
      <w:r w:rsidR="00BB1904" w:rsidRPr="00D84657">
        <w:rPr>
          <w:rFonts w:ascii="Times New Roman" w:hAnsi="Times New Roman" w:cs="Times New Roman"/>
        </w:rPr>
        <w:commentReference w:id="17"/>
      </w:r>
      <w:r w:rsidRPr="00D84657">
        <w:rPr>
          <w:rFonts w:ascii="Times New Roman" w:hAnsi="Times New Roman" w:cs="Times New Roman"/>
        </w:rPr>
        <w:t>. This suggests that a different parental source may have been used to construct this RIL population.</w:t>
      </w:r>
    </w:p>
    <w:p w14:paraId="6FD021BA" w14:textId="28E0B978"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To test this hypothesis, we merged all of the sequence data from the individual RILs and then genotyped the merged dataset (Figu</w:t>
      </w:r>
      <w:ins w:id="18" w:author="Robert" w:date="2016-07-04T11:53:00Z">
        <w:r w:rsidR="00614F6C" w:rsidRPr="00D84657">
          <w:rPr>
            <w:rFonts w:ascii="Times New Roman" w:hAnsi="Times New Roman" w:cs="Times New Roman"/>
          </w:rPr>
          <w:t>re 1A</w:t>
        </w:r>
      </w:ins>
      <w:r w:rsidRPr="00D84657">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sidRPr="00D84657">
        <w:rPr>
          <w:rFonts w:ascii="Times New Roman" w:hAnsi="Times New Roman" w:cs="Times New Roman"/>
        </w:rPr>
        <w:commentReference w:id="19"/>
      </w:r>
    </w:p>
    <w:p w14:paraId="1EAAD20F" w14:textId="77777777" w:rsidR="006E0172" w:rsidRPr="00D84657" w:rsidRDefault="006E0172" w:rsidP="00D84657">
      <w:pPr>
        <w:spacing w:after="0" w:line="480" w:lineRule="auto"/>
        <w:rPr>
          <w:rFonts w:ascii="Times New Roman" w:hAnsi="Times New Roman" w:cs="Times New Roman"/>
        </w:rPr>
      </w:pPr>
    </w:p>
    <w:p w14:paraId="1A495C19" w14:textId="044BC1A6"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One explanation for the non-segregating regions is that the seed stock of one or both of our parental lines was not actually the true parent of the </w:t>
      </w:r>
      <w:commentRangeStart w:id="20"/>
      <w:r w:rsidRPr="00D84657">
        <w:rPr>
          <w:rFonts w:ascii="Times New Roman" w:hAnsi="Times New Roman" w:cs="Times New Roman"/>
        </w:rPr>
        <w:t>population</w:t>
      </w:r>
      <w:commentRangeEnd w:id="20"/>
      <w:r w:rsidR="00614F6C" w:rsidRPr="00D84657">
        <w:rPr>
          <w:rFonts w:ascii="Times New Roman" w:hAnsi="Times New Roman" w:cs="Times New Roman"/>
        </w:rPr>
        <w:commentReference w:id="20"/>
      </w:r>
      <w:del w:id="21" w:author="Robert" w:date="2016-07-04T11:55:00Z">
        <w:r w:rsidRPr="00D84657" w:rsidDel="00614F6C">
          <w:rPr>
            <w:rFonts w:ascii="Times New Roman" w:hAnsi="Times New Roman" w:cs="Times New Roman"/>
          </w:rPr>
          <w:delText>(Q: contaminated?)</w:delText>
        </w:r>
      </w:del>
      <w:r w:rsidRPr="00D84657">
        <w:rPr>
          <w:rFonts w:ascii="Times New Roman" w:hAnsi="Times New Roman" w:cs="Times New Roman"/>
        </w:rPr>
        <w:t>. To evaluate this possibility, we sequenced several additional seed stocks of R500 and IMB211</w:t>
      </w:r>
      <w:del w:id="22" w:author="Robert" w:date="2016-07-04T11:44:00Z">
        <w:r w:rsidRPr="00D84657" w:rsidDel="00BB1904">
          <w:rPr>
            <w:rFonts w:ascii="Times New Roman" w:hAnsi="Times New Roman" w:cs="Times New Roman"/>
          </w:rPr>
          <w:delText xml:space="preserve"> (Q: How distinct are the sources?)</w:delText>
        </w:r>
      </w:del>
      <w:r w:rsidRPr="00D84657">
        <w:rPr>
          <w:rFonts w:ascii="Times New Roman" w:hAnsi="Times New Roman" w:cs="Times New Roman"/>
        </w:rPr>
        <w:t xml:space="preserve">. The genotypes of all X R500 seed stocks were consistent with one another across all </w:t>
      </w:r>
      <w:del w:id="23" w:author="Robert" w:date="2016-07-04T11:44:00Z">
        <w:r w:rsidRPr="00D84657" w:rsidDel="00BB1904">
          <w:rPr>
            <w:rFonts w:ascii="Times New Roman" w:hAnsi="Times New Roman" w:cs="Times New Roman"/>
          </w:rPr>
          <w:delText xml:space="preserve">(Q: 198,141?) </w:delText>
        </w:r>
      </w:del>
      <w:r w:rsidRPr="00D84657">
        <w:rPr>
          <w:rFonts w:ascii="Times New Roman" w:hAnsi="Times New Roman" w:cs="Times New Roman"/>
        </w:rPr>
        <w:t>polymorphisms. There were, however, at least X distinct genotypic variants within the X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Pr="00D84657" w:rsidRDefault="006E0172" w:rsidP="00D84657">
      <w:pPr>
        <w:spacing w:after="0" w:line="480" w:lineRule="auto"/>
        <w:rPr>
          <w:rFonts w:ascii="Times New Roman" w:hAnsi="Times New Roman" w:cs="Times New Roman"/>
        </w:rPr>
      </w:pPr>
      <w:bookmarkStart w:id="24" w:name="population-based-snp-discovery"/>
      <w:bookmarkEnd w:id="24"/>
    </w:p>
    <w:p w14:paraId="538F6E79"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Population-based SNP discovery</w:t>
      </w:r>
    </w:p>
    <w:p w14:paraId="408DE895" w14:textId="4575A55B"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B. </w:t>
      </w:r>
      <w:proofErr w:type="spellStart"/>
      <w:proofErr w:type="gramStart"/>
      <w:r w:rsidRPr="00D84657">
        <w:rPr>
          <w:rFonts w:ascii="Times New Roman" w:hAnsi="Times New Roman" w:cs="Times New Roman"/>
        </w:rPr>
        <w:t>rapa</w:t>
      </w:r>
      <w:proofErr w:type="gramEnd"/>
      <w:r w:rsidRPr="00D84657">
        <w:rPr>
          <w:rFonts w:ascii="Times New Roman" w:hAnsi="Times New Roman" w:cs="Times New Roman"/>
        </w:rPr>
        <w:t>'s</w:t>
      </w:r>
      <w:proofErr w:type="spellEnd"/>
      <w:r w:rsidRPr="00D84657">
        <w:rPr>
          <w:rFonts w:ascii="Times New Roman" w:hAnsi="Times New Roman" w:cs="Times New Roman"/>
        </w:rPr>
        <w:t xml:space="preserve"> ten chromosomes (Table</w:t>
      </w:r>
      <w:ins w:id="25" w:author="Robert" w:date="2016-07-04T11:54:00Z">
        <w:r w:rsidR="00614F6C" w:rsidRPr="00D84657">
          <w:rPr>
            <w:rFonts w:ascii="Times New Roman" w:hAnsi="Times New Roman" w:cs="Times New Roman"/>
          </w:rPr>
          <w:t xml:space="preserve"> 1</w:t>
        </w:r>
      </w:ins>
      <w:r w:rsidRPr="00D84657">
        <w:rPr>
          <w:rFonts w:ascii="Times New Roman" w:hAnsi="Times New Roman" w:cs="Times New Roman"/>
        </w:rPr>
        <w:t>).</w:t>
      </w:r>
    </w:p>
    <w:p w14:paraId="1F2060B1" w14:textId="77777777" w:rsidR="006E0172" w:rsidRPr="00D84657" w:rsidRDefault="006E0172" w:rsidP="00D84657">
      <w:pPr>
        <w:spacing w:after="0" w:line="480" w:lineRule="auto"/>
        <w:rPr>
          <w:rFonts w:ascii="Times New Roman" w:hAnsi="Times New Roman" w:cs="Times New Roman"/>
        </w:rPr>
      </w:pPr>
    </w:p>
    <w:p w14:paraId="382A217F" w14:textId="5179F0F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Using the population-based SNPs to genotype the merged RIL sequence data produces the expected allele frequencies throughout the entire genome (Figure</w:t>
      </w:r>
      <w:ins w:id="26" w:author="Robert" w:date="2016-07-04T11:54:00Z">
        <w:r w:rsidR="00614F6C" w:rsidRPr="00D84657">
          <w:rPr>
            <w:rFonts w:ascii="Times New Roman" w:hAnsi="Times New Roman" w:cs="Times New Roman"/>
          </w:rPr>
          <w:t xml:space="preserve"> 1B</w:t>
        </w:r>
      </w:ins>
      <w:r w:rsidRPr="00D84657">
        <w:rPr>
          <w:rFonts w:ascii="Times New Roman" w:hAnsi="Times New Roman" w:cs="Times New Roman"/>
        </w:rPr>
        <w:t xml:space="preserve">). Over X% of the genome is within </w:t>
      </w:r>
      <w:commentRangeStart w:id="27"/>
      <w:r w:rsidRPr="00D84657">
        <w:rPr>
          <w:rFonts w:ascii="Times New Roman" w:hAnsi="Times New Roman" w:cs="Times New Roman"/>
        </w:rPr>
        <w:t>of</w:t>
      </w:r>
      <w:commentRangeEnd w:id="27"/>
      <w:r w:rsidR="00614F6C" w:rsidRPr="00D84657">
        <w:rPr>
          <w:rFonts w:ascii="Times New Roman" w:hAnsi="Times New Roman" w:cs="Times New Roman"/>
        </w:rPr>
        <w:commentReference w:id="27"/>
      </w:r>
      <w:r w:rsidRPr="00D84657">
        <w:rPr>
          <w:rFonts w:ascii="Times New Roman" w:hAnsi="Times New Roman" w:cs="Times New Roman"/>
        </w:rPr>
        <w:t xml:space="preserve">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del w:id="28" w:author="Robert" w:date="2016-07-04T11:45:00Z">
        <w:r w:rsidRPr="00D84657" w:rsidDel="00BB1904">
          <w:rPr>
            <w:rFonts w:ascii="Times New Roman" w:hAnsi="Times New Roman" w:cs="Times New Roman"/>
          </w:rPr>
          <w:delText>{&gt;&gt;Can/should we actually show this?&lt;&lt;}</w:delText>
        </w:r>
      </w:del>
      <w:r w:rsidRPr="00D84657">
        <w:rPr>
          <w:rFonts w:ascii="Times New Roman" w:hAnsi="Times New Roman" w:cs="Times New Roman"/>
        </w:rPr>
        <w:t xml:space="preserve"> We also found a few regions where there are significant numbers of expressed genes, but no SNPs between members of the RIL population. (</w:t>
      </w:r>
      <w:del w:id="29" w:author="Robert" w:date="2016-07-04T11:45:00Z">
        <w:r w:rsidRPr="00D84657" w:rsidDel="00BB1904">
          <w:rPr>
            <w:rFonts w:ascii="Times New Roman" w:hAnsi="Times New Roman" w:cs="Times New Roman"/>
          </w:rPr>
          <w:delText xml:space="preserve">Q: Indicate these regions in the figures?? This may be time consuming since the X-axis has changed between versions.){&gt;&gt;What about having a bar underneath the chromosomes that indicates gene density? This would also address my question above&lt;&lt;} </w:delText>
        </w:r>
      </w:del>
      <w:r w:rsidRPr="00D84657">
        <w:rPr>
          <w:rFonts w:ascii="Times New Roman" w:hAnsi="Times New Roman" w:cs="Times New Roman"/>
        </w:rPr>
        <w:t>These regions primarily correspond to the homozygous regions of Figure</w:t>
      </w:r>
      <w:ins w:id="30" w:author="Robert" w:date="2016-07-04T14:24:00Z">
        <w:r w:rsidR="0051038F" w:rsidRPr="00D84657">
          <w:rPr>
            <w:rFonts w:ascii="Times New Roman" w:hAnsi="Times New Roman" w:cs="Times New Roman"/>
          </w:rPr>
          <w:t xml:space="preserve"> 1A </w:t>
        </w:r>
      </w:ins>
      <w:r w:rsidRPr="00D84657">
        <w:rPr>
          <w:rFonts w:ascii="Times New Roman" w:hAnsi="Times New Roman" w:cs="Times New Roman"/>
        </w:rPr>
        <w:t>and, therefore, likely represent regions that are very similar between the seed stocks used to generate this RIL population.</w:t>
      </w:r>
    </w:p>
    <w:p w14:paraId="4353CBA5" w14:textId="77777777" w:rsidR="006E0172" w:rsidRPr="00D84657" w:rsidRDefault="006E0172" w:rsidP="00D84657">
      <w:pPr>
        <w:spacing w:after="0" w:line="480" w:lineRule="auto"/>
        <w:rPr>
          <w:rFonts w:ascii="Times New Roman" w:hAnsi="Times New Roman" w:cs="Times New Roman"/>
        </w:rPr>
      </w:pPr>
      <w:bookmarkStart w:id="31" w:name="genotyping-the-ril-population"/>
      <w:bookmarkEnd w:id="31"/>
    </w:p>
    <w:p w14:paraId="00B84FDD"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Genotyping the RIL population</w:t>
      </w:r>
    </w:p>
    <w:p w14:paraId="39DC795F"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Sample RIL genotype plot</w:t>
      </w:r>
    </w:p>
    <w:p w14:paraId="74AAED0F"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Boundary detection and bin construction</w:t>
      </w:r>
    </w:p>
    <w:p w14:paraId="5C5558CD"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Composite genotype table/plot (starting with detecting and merging boundaries of individual RILs)</w:t>
      </w:r>
    </w:p>
    <w:p w14:paraId="513C9028" w14:textId="77777777" w:rsidR="00C04362" w:rsidRPr="00D84657" w:rsidRDefault="006E0172" w:rsidP="00D84657">
      <w:pPr>
        <w:spacing w:after="0" w:line="480" w:lineRule="auto"/>
        <w:rPr>
          <w:rFonts w:ascii="Times New Roman" w:hAnsi="Times New Roman" w:cs="Times New Roman"/>
        </w:rPr>
      </w:pPr>
      <w:bookmarkStart w:id="32" w:name="finding-and-fixing-genome-misassemblies"/>
      <w:bookmarkEnd w:id="32"/>
      <w:r w:rsidRPr="00D84657">
        <w:rPr>
          <w:rFonts w:ascii="Times New Roman" w:hAnsi="Times New Roman" w:cs="Times New Roman"/>
        </w:rPr>
        <w:t xml:space="preserve">Finding and fixing genome </w:t>
      </w:r>
      <w:proofErr w:type="spellStart"/>
      <w:r w:rsidRPr="00D84657">
        <w:rPr>
          <w:rFonts w:ascii="Times New Roman" w:hAnsi="Times New Roman" w:cs="Times New Roman"/>
        </w:rPr>
        <w:t>misassemblies</w:t>
      </w:r>
      <w:proofErr w:type="spellEnd"/>
    </w:p>
    <w:p w14:paraId="1B7326A6"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Composite plot suggests </w:t>
      </w:r>
      <w:proofErr w:type="spellStart"/>
      <w:r w:rsidRPr="00D84657">
        <w:rPr>
          <w:rFonts w:ascii="Times New Roman" w:hAnsi="Times New Roman" w:cs="Times New Roman"/>
        </w:rPr>
        <w:t>misassemblies</w:t>
      </w:r>
      <w:proofErr w:type="spellEnd"/>
    </w:p>
    <w:p w14:paraId="2B9E7929"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Add other evidence that supports this</w:t>
      </w:r>
    </w:p>
    <w:p w14:paraId="799ADEFA"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Look at pairwise distances between bins</w:t>
      </w:r>
    </w:p>
    <w:p w14:paraId="456908CB" w14:textId="77777777" w:rsidR="00C04362" w:rsidRPr="00D84657" w:rsidRDefault="006E0172" w:rsidP="00D84657">
      <w:pPr>
        <w:spacing w:after="0" w:line="480" w:lineRule="auto"/>
        <w:rPr>
          <w:rFonts w:ascii="Times New Roman" w:hAnsi="Times New Roman" w:cs="Times New Roman"/>
        </w:rPr>
      </w:pPr>
      <w:proofErr w:type="gramStart"/>
      <w:r w:rsidRPr="00D84657">
        <w:rPr>
          <w:rFonts w:ascii="Times New Roman" w:hAnsi="Times New Roman" w:cs="Times New Roman"/>
        </w:rPr>
        <w:t>individual</w:t>
      </w:r>
      <w:proofErr w:type="gramEnd"/>
      <w:r w:rsidRPr="00D84657">
        <w:rPr>
          <w:rFonts w:ascii="Times New Roman" w:hAnsi="Times New Roman" w:cs="Times New Roman"/>
        </w:rPr>
        <w:t xml:space="preserve"> plots and overview plot (overview first? then individual plots help determine which bins should be where.)</w:t>
      </w:r>
    </w:p>
    <w:p w14:paraId="698323D8"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Use this info to rearrange bins (have table with rearrangement stats.)</w:t>
      </w:r>
    </w:p>
    <w:p w14:paraId="2AD6B1C2" w14:textId="2AA4F7A5" w:rsidR="008831C6"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Plot overview and composite map following rearrangement</w:t>
      </w:r>
    </w:p>
    <w:p w14:paraId="096E3C77" w14:textId="77777777" w:rsidR="008831C6" w:rsidRPr="00D84657" w:rsidRDefault="008831C6" w:rsidP="00D84657">
      <w:pPr>
        <w:spacing w:after="0" w:line="480" w:lineRule="auto"/>
        <w:rPr>
          <w:rFonts w:ascii="Times New Roman" w:hAnsi="Times New Roman" w:cs="Times New Roman"/>
        </w:rPr>
      </w:pPr>
      <w:bookmarkStart w:id="33" w:name="incorporating-scaffold-sequences-into-th"/>
      <w:bookmarkEnd w:id="33"/>
    </w:p>
    <w:p w14:paraId="77A34FDC"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Incorporating scaffold sequences into the genome</w:t>
      </w:r>
    </w:p>
    <w:p w14:paraId="4F3B952B"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In the current version of the B.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genome annotation (v1.5) there are 40,357 scaffolds that have not been incorporated into any of the ten chromosomes. These scaffolds range in size from 100 </w:t>
      </w:r>
      <w:proofErr w:type="spellStart"/>
      <w:r w:rsidRPr="00D84657">
        <w:rPr>
          <w:rFonts w:ascii="Times New Roman" w:hAnsi="Times New Roman" w:cs="Times New Roman"/>
        </w:rPr>
        <w:t>bp</w:t>
      </w:r>
      <w:proofErr w:type="spellEnd"/>
      <w:r w:rsidRPr="00D84657">
        <w:rPr>
          <w:rFonts w:ascii="Times New Roman" w:hAnsi="Times New Roman" w:cs="Times New Roman"/>
        </w:rPr>
        <w:t xml:space="preserve"> to 938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and represent 1,411 genes spanning 27.5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For comparison, there are 39,609 genes within the 256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of annotated chromosomal sequence. Given that the scaffolds contain about as many genes as would be expected on one third of an average chromosome, we decided to extend our strategy for fixing genome </w:t>
      </w:r>
      <w:proofErr w:type="spellStart"/>
      <w:r w:rsidRPr="00D84657">
        <w:rPr>
          <w:rFonts w:ascii="Times New Roman" w:hAnsi="Times New Roman" w:cs="Times New Roman"/>
        </w:rPr>
        <w:t>misassemblies</w:t>
      </w:r>
      <w:proofErr w:type="spellEnd"/>
      <w:r w:rsidRPr="00D84657">
        <w:rPr>
          <w:rFonts w:ascii="Times New Roman" w:hAnsi="Times New Roman" w:cs="Times New Roman"/>
        </w:rPr>
        <w:t xml:space="preserve"> to estimate the approximate chromosomal locations of the scaffolds.</w:t>
      </w:r>
    </w:p>
    <w:p w14:paraId="3BD68257" w14:textId="77777777" w:rsidR="006E0172" w:rsidRPr="00D84657" w:rsidRDefault="006E0172" w:rsidP="00D84657">
      <w:pPr>
        <w:spacing w:after="0" w:line="480" w:lineRule="auto"/>
        <w:rPr>
          <w:rFonts w:ascii="Times New Roman" w:hAnsi="Times New Roman" w:cs="Times New Roman"/>
        </w:rPr>
      </w:pPr>
    </w:p>
    <w:p w14:paraId="2F5316C7" w14:textId="6068FE83"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w:t>
      </w:r>
      <w:proofErr w:type="spellStart"/>
      <w:r w:rsidRPr="00D84657">
        <w:rPr>
          <w:rFonts w:ascii="Times New Roman" w:hAnsi="Times New Roman" w:cs="Times New Roman"/>
        </w:rPr>
        <w:t>bp</w:t>
      </w:r>
      <w:proofErr w:type="spellEnd"/>
      <w:r w:rsidRPr="00D84657">
        <w:rPr>
          <w:rFonts w:ascii="Times New Roman" w:hAnsi="Times New Roman" w:cs="Times New Roman"/>
        </w:rPr>
        <w:t xml:space="preserve"> and are enriched for larger scaffolds (</w:t>
      </w:r>
      <w:proofErr w:type="gramStart"/>
      <w:r w:rsidRPr="00D84657">
        <w:rPr>
          <w:rFonts w:ascii="Times New Roman" w:hAnsi="Times New Roman" w:cs="Times New Roman"/>
        </w:rPr>
        <w:t>Figure )</w:t>
      </w:r>
      <w:proofErr w:type="gramEnd"/>
      <w:r w:rsidRPr="00D84657">
        <w:rPr>
          <w:rFonts w:ascii="Times New Roman" w:hAnsi="Times New Roman" w:cs="Times New Roman"/>
        </w:rPr>
        <w:t xml:space="preserve">. The N50 values for incorporated and unincorporated scaffolds are 436.0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and 11.8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respectively. Although we have incorporated only 0.1% of the scaffolds into the genome, the incorporated scaffolds represent nearly 7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of sequence, a disproportionately high 25% of all scaffold sequence (Table </w:t>
      </w:r>
      <w:ins w:id="34" w:author="Robert" w:date="2016-07-04T14:25:00Z">
        <w:r w:rsidR="0051038F" w:rsidRPr="00D84657">
          <w:rPr>
            <w:rFonts w:ascii="Times New Roman" w:hAnsi="Times New Roman" w:cs="Times New Roman"/>
          </w:rPr>
          <w:t>2</w:t>
        </w:r>
      </w:ins>
      <w:r w:rsidRPr="00D84657">
        <w:rPr>
          <w:rFonts w:ascii="Times New Roman" w:hAnsi="Times New Roman" w:cs="Times New Roman"/>
        </w:rPr>
        <w:t>).</w:t>
      </w:r>
    </w:p>
    <w:p w14:paraId="219D9B99" w14:textId="77777777" w:rsidR="006E0172" w:rsidRPr="00D84657" w:rsidRDefault="006E0172" w:rsidP="00D84657">
      <w:pPr>
        <w:spacing w:after="0" w:line="480" w:lineRule="auto"/>
        <w:rPr>
          <w:rFonts w:ascii="Times New Roman" w:hAnsi="Times New Roman" w:cs="Times New Roman"/>
        </w:rPr>
      </w:pPr>
    </w:p>
    <w:p w14:paraId="3667051D"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While most of the incorporated scaffolds represent a single genotype bin, seven are comprised of multiple bins. Scaffold000164, for example, includes 65 annotated genes across six distinct genotype bins within its 313.7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sequence. One scaffold, Scaffold000191, had bins mapping to two different chromosomes, indicating that it was misassembled. Therefore, we split its two bins and assigned them to the appropriate chromosome locations (5 genes/28.2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to A01 and 24 genes/104.1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to A05).</w:t>
      </w:r>
    </w:p>
    <w:p w14:paraId="293BFCC8" w14:textId="77777777" w:rsidR="006E0172" w:rsidRPr="00D84657" w:rsidRDefault="006E0172" w:rsidP="00D84657">
      <w:pPr>
        <w:spacing w:after="0" w:line="480" w:lineRule="auto"/>
        <w:rPr>
          <w:rFonts w:ascii="Times New Roman" w:hAnsi="Times New Roman" w:cs="Times New Roman"/>
        </w:rPr>
      </w:pPr>
    </w:p>
    <w:p w14:paraId="7D5D56ED"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D84657">
        <w:rPr>
          <w:rFonts w:ascii="Times New Roman" w:hAnsi="Times New Roman" w:cs="Times New Roman"/>
        </w:rPr>
        <w:t>were able to</w:t>
      </w:r>
      <w:proofErr w:type="gramEnd"/>
      <w:r w:rsidRPr="00D84657">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D84657">
        <w:rPr>
          <w:rFonts w:ascii="Times New Roman" w:hAnsi="Times New Roman" w:cs="Times New Roman"/>
        </w:rPr>
        <w:t>they ...</w:t>
      </w:r>
      <w:proofErr w:type="gramEnd"/>
    </w:p>
    <w:p w14:paraId="00DCACE0" w14:textId="77777777" w:rsidR="009169A1" w:rsidRPr="00D84657" w:rsidRDefault="009169A1" w:rsidP="00D84657">
      <w:pPr>
        <w:spacing w:after="0" w:line="480" w:lineRule="auto"/>
        <w:rPr>
          <w:rFonts w:ascii="Times New Roman" w:hAnsi="Times New Roman" w:cs="Times New Roman"/>
        </w:rPr>
      </w:pPr>
    </w:p>
    <w:p w14:paraId="2CE0BAB5" w14:textId="77777777" w:rsidR="00C04362" w:rsidRPr="00D84657" w:rsidRDefault="006E0172" w:rsidP="00D84657">
      <w:pPr>
        <w:spacing w:after="0" w:line="480" w:lineRule="auto"/>
        <w:rPr>
          <w:rFonts w:ascii="Times New Roman" w:hAnsi="Times New Roman" w:cs="Times New Roman"/>
        </w:rPr>
      </w:pPr>
      <w:bookmarkStart w:id="35" w:name="high-density-genetic-map"/>
      <w:bookmarkEnd w:id="35"/>
      <w:r w:rsidRPr="00D84657">
        <w:rPr>
          <w:rFonts w:ascii="Times New Roman" w:hAnsi="Times New Roman" w:cs="Times New Roman"/>
        </w:rPr>
        <w:t>High-density genetic map</w:t>
      </w:r>
    </w:p>
    <w:p w14:paraId="44678779" w14:textId="519EC2BB"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From the available SNP data we were able to create a genetic map with ten linkage groups corresponding to the 10 chromosomes of Brassica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w:t>
      </w:r>
      <w:commentRangeStart w:id="36"/>
      <w:r w:rsidR="0051038F" w:rsidRPr="00D84657">
        <w:rPr>
          <w:rFonts w:ascii="Times New Roman" w:hAnsi="Times New Roman" w:cs="Times New Roman"/>
        </w:rPr>
        <w:t>Table</w:t>
      </w:r>
      <w:commentRangeEnd w:id="36"/>
      <w:r w:rsidR="0051038F" w:rsidRPr="00D84657">
        <w:rPr>
          <w:rFonts w:ascii="Times New Roman" w:hAnsi="Times New Roman" w:cs="Times New Roman"/>
        </w:rPr>
        <w:commentReference w:id="36"/>
      </w:r>
      <w:r w:rsidR="0051038F" w:rsidRPr="00D84657">
        <w:rPr>
          <w:rFonts w:ascii="Times New Roman" w:hAnsi="Times New Roman" w:cs="Times New Roman"/>
        </w:rPr>
        <w:t xml:space="preserve"> 3</w:t>
      </w:r>
      <w:r w:rsidRPr="00D84657">
        <w:rPr>
          <w:rFonts w:ascii="Times New Roman" w:hAnsi="Times New Roman" w:cs="Times New Roman"/>
        </w:rPr>
        <w:t xml:space="preserve">). The map contains 1482 genotyped markers for 124 RILs and is completely saturated based on recombination events existing in the population. The maximum spacing between markers is 36.6 </w:t>
      </w:r>
      <w:proofErr w:type="spellStart"/>
      <w:r w:rsidRPr="00D84657">
        <w:rPr>
          <w:rFonts w:ascii="Times New Roman" w:hAnsi="Times New Roman" w:cs="Times New Roman"/>
        </w:rPr>
        <w:t>cM</w:t>
      </w:r>
      <w:proofErr w:type="spellEnd"/>
      <w:r w:rsidRPr="00D84657">
        <w:rPr>
          <w:rFonts w:ascii="Times New Roman" w:hAnsi="Times New Roman" w:cs="Times New Roman"/>
        </w:rPr>
        <w:t xml:space="preserve"> with an average spacing be</w:t>
      </w:r>
      <w:r w:rsidR="0051038F" w:rsidRPr="00D84657">
        <w:rPr>
          <w:rFonts w:ascii="Times New Roman" w:hAnsi="Times New Roman" w:cs="Times New Roman"/>
        </w:rPr>
        <w:t xml:space="preserve">tween markers of 0.7 </w:t>
      </w:r>
      <w:proofErr w:type="spellStart"/>
      <w:r w:rsidR="0051038F" w:rsidRPr="00D84657">
        <w:rPr>
          <w:rFonts w:ascii="Times New Roman" w:hAnsi="Times New Roman" w:cs="Times New Roman"/>
        </w:rPr>
        <w:t>cM</w:t>
      </w:r>
      <w:proofErr w:type="spellEnd"/>
      <w:r w:rsidR="0051038F" w:rsidRPr="00D84657">
        <w:rPr>
          <w:rFonts w:ascii="Times New Roman" w:hAnsi="Times New Roman" w:cs="Times New Roman"/>
        </w:rPr>
        <w:t xml:space="preserve"> (Table 3</w:t>
      </w:r>
      <w:r w:rsidRPr="00D84657">
        <w:rPr>
          <w:rFonts w:ascii="Times New Roman" w:hAnsi="Times New Roman" w:cs="Times New Roman"/>
        </w:rPr>
        <w:t xml:space="preserve">), The overall map distance of 1045.6 </w:t>
      </w:r>
      <w:proofErr w:type="spellStart"/>
      <w:r w:rsidRPr="00D84657">
        <w:rPr>
          <w:rFonts w:ascii="Times New Roman" w:hAnsi="Times New Roman" w:cs="Times New Roman"/>
        </w:rPr>
        <w:t>cM.</w:t>
      </w:r>
      <w:proofErr w:type="spellEnd"/>
      <w:r w:rsidRPr="00D84657">
        <w:rPr>
          <w:rFonts w:ascii="Times New Roman" w:hAnsi="Times New Roman" w:cs="Times New Roman"/>
        </w:rPr>
        <w:t xml:space="preserve"> The new map is compared to the existing map containing 224 markers with an average spacing of 1.5 </w:t>
      </w:r>
      <w:proofErr w:type="spellStart"/>
      <w:r w:rsidRPr="00D84657">
        <w:rPr>
          <w:rFonts w:ascii="Times New Roman" w:hAnsi="Times New Roman" w:cs="Times New Roman"/>
        </w:rPr>
        <w:t>cM</w:t>
      </w:r>
      <w:proofErr w:type="spellEnd"/>
      <w:ins w:id="37" w:author="Robert" w:date="2016-07-04T14:14:00Z">
        <w:r w:rsidR="000C5E52" w:rsidRPr="00D84657">
          <w:rPr>
            <w:rFonts w:ascii="Times New Roman" w:hAnsi="Times New Roman" w:cs="Times New Roman"/>
          </w:rPr>
          <w:t xml:space="preserve"> </w:t>
        </w:r>
        <w:r w:rsidR="000C5E52" w:rsidRPr="00D84657">
          <w:rPr>
            <w:rFonts w:ascii="Times New Roman" w:hAnsi="Times New Roman" w:cs="Times New Roman"/>
          </w:rPr>
          <w:fldChar w:fldCharType="begin"/>
        </w:r>
      </w:ins>
      <w:ins w:id="38" w:author="Robert" w:date="2016-07-04T14:15:00Z">
        <w:r w:rsidR="000C5E52" w:rsidRPr="00D84657">
          <w:rPr>
            <w:rFonts w:ascii="Times New Roman" w:hAnsi="Times New Roman" w:cs="Times New Roman"/>
          </w:rPr>
          <w:instrText xml:space="preserve"> ADDIN ZOTERO_ITEM CSL_CITATION {"citationID":"27utb3suio","properties":{"formattedCitation":"{\\rtf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ins>
      <w:r w:rsidR="000C5E52" w:rsidRPr="00D84657">
        <w:rPr>
          <w:rFonts w:ascii="Times New Roman" w:hAnsi="Times New Roman" w:cs="Times New Roman"/>
        </w:rPr>
        <w:fldChar w:fldCharType="separate"/>
      </w:r>
      <w:ins w:id="39" w:author="Robert" w:date="2016-07-04T14:15:00Z">
        <w:r w:rsidR="000C5E52" w:rsidRPr="00D84657">
          <w:rPr>
            <w:rFonts w:ascii="Times New Roman" w:hAnsi="Times New Roman" w:cs="Times New Roman"/>
          </w:rPr>
          <w:t>(</w:t>
        </w:r>
        <w:proofErr w:type="spellStart"/>
        <w:r w:rsidR="000C5E52" w:rsidRPr="00D84657">
          <w:rPr>
            <w:rFonts w:ascii="Times New Roman" w:hAnsi="Times New Roman" w:cs="Times New Roman"/>
          </w:rPr>
          <w:t>Iniguez-Luy</w:t>
        </w:r>
        <w:proofErr w:type="spellEnd"/>
        <w:r w:rsidR="000C5E52" w:rsidRPr="00D84657">
          <w:rPr>
            <w:rFonts w:ascii="Times New Roman" w:hAnsi="Times New Roman" w:cs="Times New Roman"/>
          </w:rPr>
          <w:t xml:space="preserve"> et al. 2009)</w:t>
        </w:r>
      </w:ins>
      <w:ins w:id="40" w:author="Robert" w:date="2016-07-04T14:14:00Z">
        <w:r w:rsidR="000C5E52" w:rsidRPr="00D84657">
          <w:rPr>
            <w:rFonts w:ascii="Times New Roman" w:hAnsi="Times New Roman" w:cs="Times New Roman"/>
          </w:rPr>
          <w:fldChar w:fldCharType="end"/>
        </w:r>
      </w:ins>
      <w:r w:rsidRPr="00D84657">
        <w:rPr>
          <w:rFonts w:ascii="Times New Roman" w:hAnsi="Times New Roman" w:cs="Times New Roman"/>
        </w:rPr>
        <w:t>. Furthermore, the new marker set has physical anchors to the genome for each marker and includes newly placed scaffolds on chromosomes X, Y, Z.</w:t>
      </w:r>
    </w:p>
    <w:p w14:paraId="52C50A81" w14:textId="77777777" w:rsidR="006E0172" w:rsidRPr="00D84657" w:rsidRDefault="006E0172" w:rsidP="00D84657">
      <w:pPr>
        <w:spacing w:after="0" w:line="480" w:lineRule="auto"/>
        <w:rPr>
          <w:rFonts w:ascii="Times New Roman" w:hAnsi="Times New Roman" w:cs="Times New Roman"/>
        </w:rPr>
      </w:pPr>
      <w:bookmarkStart w:id="41" w:name="conclusions"/>
      <w:bookmarkEnd w:id="41"/>
    </w:p>
    <w:p w14:paraId="6C30DB6A"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Conclusions</w:t>
      </w:r>
    </w:p>
    <w:p w14:paraId="295E6892" w14:textId="77777777" w:rsidR="006E0172" w:rsidRPr="00D84657" w:rsidRDefault="006E0172" w:rsidP="00D84657">
      <w:pPr>
        <w:spacing w:after="0" w:line="480" w:lineRule="auto"/>
        <w:rPr>
          <w:rFonts w:ascii="Times New Roman" w:hAnsi="Times New Roman" w:cs="Times New Roman"/>
        </w:rPr>
      </w:pPr>
    </w:p>
    <w:p w14:paraId="25DE74A5" w14:textId="77777777" w:rsidR="006E0172" w:rsidRPr="00D84657" w:rsidRDefault="006E0172" w:rsidP="00D84657">
      <w:pPr>
        <w:spacing w:after="0" w:line="480" w:lineRule="auto"/>
        <w:rPr>
          <w:rFonts w:ascii="Times New Roman" w:hAnsi="Times New Roman" w:cs="Times New Roman"/>
        </w:rPr>
      </w:pPr>
      <w:bookmarkStart w:id="42" w:name="figures"/>
      <w:bookmarkEnd w:id="42"/>
      <w:r w:rsidRPr="00D84657">
        <w:rPr>
          <w:rFonts w:ascii="Times New Roman" w:hAnsi="Times New Roman" w:cs="Times New Roman"/>
        </w:rPr>
        <w:t>Conflicts of interest</w:t>
      </w:r>
    </w:p>
    <w:p w14:paraId="622D9BFB" w14:textId="77777777" w:rsidR="008D4A8E"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The authors declare no conflicts of interest.</w:t>
      </w:r>
    </w:p>
    <w:p w14:paraId="0AC5D550" w14:textId="77777777" w:rsidR="00B54DB0" w:rsidRPr="00D84657" w:rsidRDefault="00B54DB0" w:rsidP="00D84657">
      <w:pPr>
        <w:spacing w:after="0" w:line="480" w:lineRule="auto"/>
        <w:rPr>
          <w:rFonts w:ascii="Times New Roman" w:hAnsi="Times New Roman" w:cs="Times New Roman"/>
        </w:rPr>
      </w:pPr>
    </w:p>
    <w:p w14:paraId="62950B78" w14:textId="77777777"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Acknowledgments</w:t>
      </w:r>
    </w:p>
    <w:p w14:paraId="0AE5D749" w14:textId="77777777"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The authors wish to thank </w:t>
      </w:r>
      <w:proofErr w:type="spellStart"/>
      <w:r w:rsidRPr="00D84657">
        <w:rPr>
          <w:rFonts w:ascii="Times New Roman" w:hAnsi="Times New Roman" w:cs="Times New Roman"/>
        </w:rPr>
        <w:t>Maloof</w:t>
      </w:r>
      <w:proofErr w:type="spellEnd"/>
      <w:r w:rsidRPr="00D84657">
        <w:rPr>
          <w:rFonts w:ascii="Times New Roman" w:hAnsi="Times New Roman" w:cs="Times New Roman"/>
        </w:rPr>
        <w:t xml:space="preserve"> lab members for helpful discussion and reading of the manuscript. </w:t>
      </w:r>
      <w:proofErr w:type="gramStart"/>
      <w:r w:rsidRPr="00D84657">
        <w:rPr>
          <w:rFonts w:ascii="Times New Roman" w:hAnsi="Times New Roman" w:cs="Times New Roman"/>
        </w:rPr>
        <w:t xml:space="preserve">RJC </w:t>
      </w:r>
      <w:proofErr w:type="spellStart"/>
      <w:r w:rsidRPr="00D84657">
        <w:rPr>
          <w:rFonts w:ascii="Times New Roman" w:hAnsi="Times New Roman" w:cs="Times New Roman"/>
        </w:rPr>
        <w:t>Markelz</w:t>
      </w:r>
      <w:proofErr w:type="spellEnd"/>
      <w:r w:rsidRPr="00D84657">
        <w:rPr>
          <w:rFonts w:ascii="Times New Roman" w:hAnsi="Times New Roman" w:cs="Times New Roman"/>
        </w:rPr>
        <w:t xml:space="preserve"> was supported by a NSF Postdoctoral Research Fellowship in Biology (IOS-1402495)</w:t>
      </w:r>
      <w:proofErr w:type="gramEnd"/>
      <w:r w:rsidRPr="00D84657">
        <w:rPr>
          <w:rFonts w:ascii="Times New Roman" w:hAnsi="Times New Roman" w:cs="Times New Roman"/>
        </w:rPr>
        <w:t>. This research was supported by NSF grant IOS-0923752 to CW and JNM.</w:t>
      </w:r>
    </w:p>
    <w:p w14:paraId="2E80B315" w14:textId="77777777" w:rsidR="006E0172" w:rsidRPr="00D84657" w:rsidRDefault="006E0172" w:rsidP="00D84657">
      <w:pPr>
        <w:spacing w:after="0" w:line="480" w:lineRule="auto"/>
        <w:rPr>
          <w:rFonts w:ascii="Times New Roman" w:hAnsi="Times New Roman" w:cs="Times New Roman"/>
        </w:rPr>
      </w:pPr>
    </w:p>
    <w:p w14:paraId="1A6302E0" w14:textId="77777777"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Supporting Information</w:t>
      </w:r>
    </w:p>
    <w:p w14:paraId="0DC31237" w14:textId="759EE994" w:rsidR="006E0172" w:rsidRPr="00D84657" w:rsidRDefault="006E0172" w:rsidP="00D84657">
      <w:pPr>
        <w:spacing w:after="0" w:line="480" w:lineRule="auto"/>
        <w:rPr>
          <w:ins w:id="43" w:author="Robert" w:date="2016-07-04T10:46:00Z"/>
          <w:rFonts w:ascii="Times New Roman" w:hAnsi="Times New Roman" w:cs="Times New Roman"/>
        </w:rPr>
      </w:pPr>
      <w:r w:rsidRPr="00D84657">
        <w:rPr>
          <w:rFonts w:ascii="Times New Roman" w:hAnsi="Times New Roman" w:cs="Times New Roman"/>
        </w:rPr>
        <w:t xml:space="preserve">Supporting Code for genetic map construction can be found at: </w:t>
      </w:r>
      <w:r w:rsidR="0051038F" w:rsidRPr="00D84657">
        <w:rPr>
          <w:rFonts w:ascii="Times New Roman" w:hAnsi="Times New Roman" w:cs="Times New Roman"/>
        </w:rPr>
        <w:fldChar w:fldCharType="begin"/>
      </w:r>
      <w:r w:rsidR="0051038F" w:rsidRPr="00D84657">
        <w:rPr>
          <w:rFonts w:ascii="Times New Roman" w:hAnsi="Times New Roman" w:cs="Times New Roman"/>
        </w:rPr>
        <w:instrText xml:space="preserve"> ADDIN ZOTERO_ITEM CSL_CITATION {"citationID":"42gjn7gi1","properties":{"formattedCitation":"{\\rtf (\\uc0\\u8220{}rjcmarkelz/brassica_genetic_map_paper\\uc0\\u8221{})}","plainCitation":"(“rjcmarkelz/brassica_genetic_map_paper”)"},"citationItems":[{"id":1720,"uris":["http://zotero.org/users/2563346/items/2GJX35QA"],"uri":["http://zotero.org/users/2563346/items/2GJX35QA"],"itemData":{"id":1720,"type":"webpage","title":"rjcmarkelz/brassica_genetic_map_paper","container-title":"GitHub","abstract":"Contribute to brassica_genetic_map_paper development by creating an account on GitHub.","URL":"https://github.com/rjcmarkelz/brassica_genetic_map_paper","accessed":{"date-parts":[["2016",7,4]]}}}],"schema":"https://github.com/citation-style-language/schema/raw/master/csl-citation.json"} </w:instrText>
      </w:r>
      <w:r w:rsidR="0051038F" w:rsidRPr="00D84657">
        <w:rPr>
          <w:rFonts w:ascii="Times New Roman" w:hAnsi="Times New Roman" w:cs="Times New Roman"/>
        </w:rPr>
        <w:fldChar w:fldCharType="separate"/>
      </w:r>
      <w:r w:rsidR="0051038F" w:rsidRPr="00D84657">
        <w:rPr>
          <w:rFonts w:ascii="Times New Roman" w:hAnsi="Times New Roman" w:cs="Times New Roman"/>
        </w:rPr>
        <w:t>(“</w:t>
      </w:r>
      <w:proofErr w:type="spellStart"/>
      <w:r w:rsidR="0051038F" w:rsidRPr="00D84657">
        <w:rPr>
          <w:rFonts w:ascii="Times New Roman" w:hAnsi="Times New Roman" w:cs="Times New Roman"/>
        </w:rPr>
        <w:t>rjcmarkelz</w:t>
      </w:r>
      <w:proofErr w:type="spellEnd"/>
      <w:r w:rsidR="0051038F" w:rsidRPr="00D84657">
        <w:rPr>
          <w:rFonts w:ascii="Times New Roman" w:hAnsi="Times New Roman" w:cs="Times New Roman"/>
        </w:rPr>
        <w:t>/</w:t>
      </w:r>
      <w:proofErr w:type="spellStart"/>
      <w:r w:rsidR="0051038F" w:rsidRPr="00D84657">
        <w:rPr>
          <w:rFonts w:ascii="Times New Roman" w:hAnsi="Times New Roman" w:cs="Times New Roman"/>
        </w:rPr>
        <w:t>brassica_genetic_map_paper</w:t>
      </w:r>
      <w:proofErr w:type="spellEnd"/>
      <w:r w:rsidR="0051038F" w:rsidRPr="00D84657">
        <w:rPr>
          <w:rFonts w:ascii="Times New Roman" w:hAnsi="Times New Roman" w:cs="Times New Roman"/>
        </w:rPr>
        <w:t>”)</w:t>
      </w:r>
      <w:r w:rsidR="0051038F" w:rsidRPr="00D84657">
        <w:rPr>
          <w:rFonts w:ascii="Times New Roman" w:hAnsi="Times New Roman" w:cs="Times New Roman"/>
        </w:rPr>
        <w:fldChar w:fldCharType="end"/>
      </w: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Figures</w:t>
      </w:r>
    </w:p>
    <w:p w14:paraId="4E2C8697" w14:textId="10224F2A" w:rsidR="008D4A8E" w:rsidRPr="008D4A8E" w:rsidRDefault="006C3828" w:rsidP="008D4A8E">
      <w:pPr>
        <w:pStyle w:val="BodyText"/>
      </w:pPr>
      <w:ins w:id="44"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6"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7"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45"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46"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47"/>
      <w:r w:rsidRPr="006E0172">
        <w:rPr>
          <w:rFonts w:ascii="Times New Roman" w:hAnsi="Times New Roman" w:cs="Times New Roman"/>
        </w:rPr>
        <w:t>R500</w:t>
      </w:r>
      <w:commentRangeEnd w:id="47"/>
      <w:r w:rsidR="006C3828">
        <w:rPr>
          <w:rStyle w:val="CommentReference"/>
        </w:rPr>
        <w:commentReference w:id="47"/>
      </w:r>
      <w:r w:rsidRPr="006E0172">
        <w:rPr>
          <w:rFonts w:ascii="Times New Roman" w:hAnsi="Times New Roman" w:cs="Times New Roman"/>
        </w:rPr>
        <w:t>.</w:t>
      </w:r>
    </w:p>
    <w:p w14:paraId="7A2224FB" w14:textId="430C930E" w:rsidR="008D4A8E" w:rsidRDefault="00ED0C9D" w:rsidP="006C3828">
      <w:pPr>
        <w:pStyle w:val="BodyText"/>
      </w:pPr>
      <w:ins w:id="48" w:author="Robert" w:date="2016-07-01T11:44:00Z">
        <w:r>
          <w:t xml:space="preserve">Use </w:t>
        </w:r>
      </w:ins>
      <w:ins w:id="49"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22"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23"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50"/>
      <w:r w:rsidRPr="006E0172">
        <w:rPr>
          <w:rFonts w:ascii="Times New Roman" w:hAnsi="Times New Roman" w:cs="Times New Roman"/>
        </w:rPr>
        <w:t>gray</w:t>
      </w:r>
      <w:commentRangeEnd w:id="50"/>
      <w:r w:rsidR="006C3828">
        <w:rPr>
          <w:rStyle w:val="CommentReference"/>
        </w:rPr>
        <w:commentReference w:id="50"/>
      </w:r>
      <w:r w:rsidRPr="006E0172">
        <w:rPr>
          <w:rFonts w:ascii="Times New Roman" w:hAnsi="Times New Roman" w:cs="Times New Roman"/>
        </w:rPr>
        <w:t>.</w:t>
      </w:r>
      <w:ins w:id="51"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52"/>
      <w:r w:rsidRPr="006E0172">
        <w:rPr>
          <w:rFonts w:ascii="Times New Roman" w:hAnsi="Times New Roman" w:cs="Times New Roman"/>
        </w:rPr>
        <w:t>black</w:t>
      </w:r>
      <w:commentRangeEnd w:id="52"/>
      <w:r w:rsidR="006C3828">
        <w:rPr>
          <w:rStyle w:val="CommentReference"/>
        </w:rPr>
        <w:commentReference w:id="52"/>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53"/>
      <w:r w:rsidRPr="006E0172">
        <w:rPr>
          <w:rFonts w:ascii="Times New Roman" w:hAnsi="Times New Roman" w:cs="Times New Roman"/>
        </w:rPr>
        <w:t>blue</w:t>
      </w:r>
      <w:commentRangeEnd w:id="53"/>
      <w:r w:rsidR="006C3828">
        <w:rPr>
          <w:rStyle w:val="CommentReference"/>
        </w:rPr>
        <w:commentReference w:id="53"/>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8"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9"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32"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33"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6"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7"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EE46EA" w:rsidRDefault="00EE46EA"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40"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51038F" w:rsidRDefault="0051038F" w:rsidP="00B54DB0">
                        <w:pPr>
                          <w:rPr>
                            <w:rFonts w:eastAsia="Times New Roman" w:cs="Times New Roman"/>
                          </w:rPr>
                        </w:pPr>
                      </w:p>
                    </w:txbxContent>
                  </v:textbox>
                </v:shape>
                <w10:anchorlock/>
              </v:group>
            </w:pict>
          </mc:Fallback>
        </mc:AlternateContent>
      </w:r>
    </w:p>
    <w:p w14:paraId="758EDF0E" w14:textId="77777777" w:rsidR="00B54DB0" w:rsidRDefault="00B54DB0" w:rsidP="00AF1191">
      <w:pPr>
        <w:pStyle w:val="BodyText"/>
        <w:rPr>
          <w:ins w:id="54"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55"/>
      <w:r>
        <w:t>QTL</w:t>
      </w:r>
      <w:commentRangeEnd w:id="55"/>
      <w:r w:rsidR="006C3828">
        <w:rPr>
          <w:rStyle w:val="CommentReference"/>
        </w:rPr>
        <w:commentReference w:id="55"/>
      </w:r>
      <w:r>
        <w:t>.</w:t>
      </w:r>
      <w:proofErr w:type="gramEnd"/>
      <w:r>
        <w:t xml:space="preserve"> </w:t>
      </w:r>
    </w:p>
    <w:p w14:paraId="61EAA3B0" w14:textId="77777777" w:rsidR="00DE0FEB" w:rsidRDefault="00DE0FEB" w:rsidP="00AF1191">
      <w:pPr>
        <w:pStyle w:val="BodyText"/>
        <w:rPr>
          <w:ins w:id="56" w:author="Robert" w:date="2016-07-04T13:16:00Z"/>
        </w:rPr>
      </w:pPr>
    </w:p>
    <w:p w14:paraId="05D2B88D" w14:textId="69705DF8" w:rsidR="00DE0FEB" w:rsidRDefault="00DE0FEB" w:rsidP="00AF1191">
      <w:pPr>
        <w:pStyle w:val="BodyText"/>
      </w:pPr>
      <w:r>
        <w:t>Bibliography</w:t>
      </w:r>
    </w:p>
    <w:p w14:paraId="26B632F0" w14:textId="77777777" w:rsidR="00EE46EA" w:rsidRPr="00EE46EA" w:rsidRDefault="00DE0FEB" w:rsidP="00EE46EA">
      <w:pPr>
        <w:pStyle w:val="Bibliography"/>
        <w:rPr>
          <w:rFonts w:ascii="Cambria"/>
        </w:rPr>
      </w:pPr>
      <w:r>
        <w:fldChar w:fldCharType="begin"/>
      </w:r>
      <w:r w:rsidR="00182891">
        <w:instrText xml:space="preserve"> ADDIN ZOTERO_BIBL {"custom":[]} CSL_BIBLIOGRAPHY </w:instrText>
      </w:r>
      <w:r>
        <w:fldChar w:fldCharType="separate"/>
      </w:r>
      <w:r w:rsidR="00EE46EA" w:rsidRPr="00EE46EA">
        <w:rPr>
          <w:rFonts w:ascii="Cambria"/>
        </w:rPr>
        <w:t xml:space="preserve">Baker, R. L., W. F. Leong, M. T. Brock, R. J. C. </w:t>
      </w:r>
      <w:proofErr w:type="spellStart"/>
      <w:r w:rsidR="00EE46EA" w:rsidRPr="00EE46EA">
        <w:rPr>
          <w:rFonts w:ascii="Cambria"/>
        </w:rPr>
        <w:t>Markelz</w:t>
      </w:r>
      <w:proofErr w:type="spellEnd"/>
      <w:r w:rsidR="00EE46EA" w:rsidRPr="00EE46EA">
        <w:rPr>
          <w:rFonts w:ascii="Cambria"/>
        </w:rPr>
        <w:t xml:space="preserve">, M. F. Covington </w:t>
      </w:r>
      <w:r w:rsidR="00EE46EA" w:rsidRPr="00EE46EA">
        <w:rPr>
          <w:rFonts w:ascii="Cambria"/>
          <w:i/>
          <w:iCs/>
        </w:rPr>
        <w:t>et al.</w:t>
      </w:r>
      <w:r w:rsidR="00EE46EA" w:rsidRPr="00EE46EA">
        <w:rPr>
          <w:rFonts w:ascii="Cambria"/>
        </w:rPr>
        <w:t xml:space="preserve">, 2015 Modeling development and quantitative trait mapping reveal independent genetic modules for leaf size and shape. New </w:t>
      </w:r>
      <w:proofErr w:type="spellStart"/>
      <w:r w:rsidR="00EE46EA" w:rsidRPr="00EE46EA">
        <w:rPr>
          <w:rFonts w:ascii="Cambria"/>
        </w:rPr>
        <w:t>Phytol</w:t>
      </w:r>
      <w:proofErr w:type="spellEnd"/>
      <w:r w:rsidR="00EE46EA" w:rsidRPr="00EE46EA">
        <w:rPr>
          <w:rFonts w:ascii="Cambria"/>
        </w:rPr>
        <w:t xml:space="preserve">. </w:t>
      </w:r>
      <w:proofErr w:type="gramStart"/>
      <w:r w:rsidR="00EE46EA" w:rsidRPr="00EE46EA">
        <w:rPr>
          <w:rFonts w:ascii="Cambria"/>
        </w:rPr>
        <w:t>208: 257–268.</w:t>
      </w:r>
      <w:proofErr w:type="gramEnd"/>
    </w:p>
    <w:p w14:paraId="36CCF901" w14:textId="77777777" w:rsidR="00EE46EA" w:rsidRPr="00EE46EA" w:rsidRDefault="00EE46EA" w:rsidP="00EE46EA">
      <w:pPr>
        <w:pStyle w:val="Bibliography"/>
        <w:rPr>
          <w:rFonts w:ascii="Cambria"/>
        </w:rPr>
      </w:pPr>
      <w:r w:rsidRPr="00EE46EA">
        <w:rPr>
          <w:rFonts w:ascii="Cambria"/>
        </w:rPr>
        <w:t xml:space="preserve">Brock, M. T., J. M. </w:t>
      </w:r>
      <w:proofErr w:type="spellStart"/>
      <w:r w:rsidRPr="00EE46EA">
        <w:rPr>
          <w:rFonts w:ascii="Cambria"/>
        </w:rPr>
        <w:t>Dechaine</w:t>
      </w:r>
      <w:proofErr w:type="spellEnd"/>
      <w:r w:rsidRPr="00EE46EA">
        <w:rPr>
          <w:rFonts w:ascii="Cambria"/>
        </w:rPr>
        <w:t xml:space="preserve">, F. L. </w:t>
      </w:r>
      <w:proofErr w:type="spellStart"/>
      <w:r w:rsidRPr="00EE46EA">
        <w:rPr>
          <w:rFonts w:ascii="Cambria"/>
        </w:rPr>
        <w:t>Iniguez-Luy</w:t>
      </w:r>
      <w:proofErr w:type="spellEnd"/>
      <w:r w:rsidRPr="00EE46EA">
        <w:rPr>
          <w:rFonts w:ascii="Cambria"/>
        </w:rPr>
        <w:t xml:space="preserve">, J. N. </w:t>
      </w:r>
      <w:proofErr w:type="spellStart"/>
      <w:r w:rsidRPr="00EE46EA">
        <w:rPr>
          <w:rFonts w:ascii="Cambria"/>
        </w:rPr>
        <w:t>Maloof</w:t>
      </w:r>
      <w:proofErr w:type="spellEnd"/>
      <w:r w:rsidRPr="00EE46EA">
        <w:rPr>
          <w:rFonts w:ascii="Cambria"/>
        </w:rPr>
        <w:t xml:space="preserve">, J. R. </w:t>
      </w:r>
      <w:proofErr w:type="spellStart"/>
      <w:r w:rsidRPr="00EE46EA">
        <w:rPr>
          <w:rFonts w:ascii="Cambria"/>
        </w:rPr>
        <w:t>Stinchcombe</w:t>
      </w:r>
      <w:proofErr w:type="spellEnd"/>
      <w:r w:rsidRPr="00EE46EA">
        <w:rPr>
          <w:rFonts w:ascii="Cambria"/>
        </w:rPr>
        <w:t xml:space="preserve"> </w:t>
      </w:r>
      <w:r w:rsidRPr="00EE46EA">
        <w:rPr>
          <w:rFonts w:ascii="Cambria"/>
          <w:i/>
          <w:iCs/>
        </w:rPr>
        <w:t>et al.</w:t>
      </w:r>
      <w:r w:rsidRPr="00EE46EA">
        <w:rPr>
          <w:rFonts w:ascii="Cambria"/>
        </w:rPr>
        <w:t>, 2010 Floral Genetic Architecture: An Examination of QTL Architecture Underlying Floral (</w:t>
      </w:r>
      <w:proofErr w:type="gramStart"/>
      <w:r w:rsidRPr="00EE46EA">
        <w:rPr>
          <w:rFonts w:ascii="Cambria"/>
        </w:rPr>
        <w:t>Co)Variation</w:t>
      </w:r>
      <w:proofErr w:type="gramEnd"/>
      <w:r w:rsidRPr="00EE46EA">
        <w:rPr>
          <w:rFonts w:ascii="Cambria"/>
        </w:rPr>
        <w:t xml:space="preserve"> Across Environments. </w:t>
      </w:r>
      <w:proofErr w:type="gramStart"/>
      <w:r w:rsidRPr="00EE46EA">
        <w:rPr>
          <w:rFonts w:ascii="Cambria"/>
        </w:rPr>
        <w:t>Genetics 186: 1451–1465.</w:t>
      </w:r>
      <w:proofErr w:type="gramEnd"/>
    </w:p>
    <w:p w14:paraId="707970B4" w14:textId="77777777" w:rsidR="00EE46EA" w:rsidRPr="00EE46EA" w:rsidRDefault="00EE46EA" w:rsidP="00EE46EA">
      <w:pPr>
        <w:pStyle w:val="Bibliography"/>
        <w:rPr>
          <w:rFonts w:ascii="Cambria"/>
        </w:rPr>
      </w:pPr>
      <w:r w:rsidRPr="00EE46EA">
        <w:rPr>
          <w:rFonts w:ascii="Cambria"/>
        </w:rPr>
        <w:t xml:space="preserve">Broman, K. W., H. Wu, Ś. </w:t>
      </w:r>
      <w:proofErr w:type="spellStart"/>
      <w:r w:rsidRPr="00EE46EA">
        <w:rPr>
          <w:rFonts w:ascii="Cambria"/>
        </w:rPr>
        <w:t>Sen</w:t>
      </w:r>
      <w:proofErr w:type="spellEnd"/>
      <w:r w:rsidRPr="00EE46EA">
        <w:rPr>
          <w:rFonts w:ascii="Cambria"/>
        </w:rPr>
        <w:t>, and G. A. Churchill, 2003 R/</w:t>
      </w:r>
      <w:proofErr w:type="spellStart"/>
      <w:r w:rsidRPr="00EE46EA">
        <w:rPr>
          <w:rFonts w:ascii="Cambria"/>
        </w:rPr>
        <w:t>qtl</w:t>
      </w:r>
      <w:proofErr w:type="spellEnd"/>
      <w:r w:rsidRPr="00EE46EA">
        <w:rPr>
          <w:rFonts w:ascii="Cambria"/>
        </w:rPr>
        <w:t xml:space="preserve">: QTL mapping in experimental crosses. </w:t>
      </w:r>
      <w:proofErr w:type="gramStart"/>
      <w:r w:rsidRPr="00EE46EA">
        <w:rPr>
          <w:rFonts w:ascii="Cambria"/>
        </w:rPr>
        <w:t>Bioinformatics 19: 889–890.</w:t>
      </w:r>
      <w:proofErr w:type="gramEnd"/>
    </w:p>
    <w:p w14:paraId="7DE5A552" w14:textId="77777777" w:rsidR="00EE46EA" w:rsidRPr="00EE46EA" w:rsidRDefault="00EE46EA" w:rsidP="00EE46EA">
      <w:pPr>
        <w:pStyle w:val="Bibliography"/>
        <w:rPr>
          <w:rFonts w:ascii="Cambria"/>
        </w:rPr>
      </w:pPr>
      <w:proofErr w:type="spellStart"/>
      <w:r w:rsidRPr="00EE46EA">
        <w:rPr>
          <w:rFonts w:ascii="Cambria"/>
        </w:rPr>
        <w:t>Chalhoub</w:t>
      </w:r>
      <w:proofErr w:type="spellEnd"/>
      <w:r w:rsidRPr="00EE46EA">
        <w:rPr>
          <w:rFonts w:ascii="Cambria"/>
        </w:rPr>
        <w:t xml:space="preserve">, B., F. </w:t>
      </w:r>
      <w:proofErr w:type="spellStart"/>
      <w:r w:rsidRPr="00EE46EA">
        <w:rPr>
          <w:rFonts w:ascii="Cambria"/>
        </w:rPr>
        <w:t>Denoeud</w:t>
      </w:r>
      <w:proofErr w:type="spellEnd"/>
      <w:r w:rsidRPr="00EE46EA">
        <w:rPr>
          <w:rFonts w:ascii="Cambria"/>
        </w:rPr>
        <w:t xml:space="preserve">, S. Liu, I. A. P. </w:t>
      </w:r>
      <w:proofErr w:type="spellStart"/>
      <w:r w:rsidRPr="00EE46EA">
        <w:rPr>
          <w:rFonts w:ascii="Cambria"/>
        </w:rPr>
        <w:t>Parkin</w:t>
      </w:r>
      <w:proofErr w:type="spellEnd"/>
      <w:r w:rsidRPr="00EE46EA">
        <w:rPr>
          <w:rFonts w:ascii="Cambria"/>
        </w:rPr>
        <w:t xml:space="preserve">, H. Tang </w:t>
      </w:r>
      <w:r w:rsidRPr="00EE46EA">
        <w:rPr>
          <w:rFonts w:ascii="Cambria"/>
          <w:i/>
          <w:iCs/>
        </w:rPr>
        <w:t>et al.</w:t>
      </w:r>
      <w:r w:rsidRPr="00EE46EA">
        <w:rPr>
          <w:rFonts w:ascii="Cambria"/>
        </w:rPr>
        <w:t xml:space="preserve">, 2014 Early allopolyploid evolution in the post-Neolithic Brassica </w:t>
      </w:r>
      <w:proofErr w:type="spellStart"/>
      <w:r w:rsidRPr="00EE46EA">
        <w:rPr>
          <w:rFonts w:ascii="Cambria"/>
        </w:rPr>
        <w:t>napus</w:t>
      </w:r>
      <w:proofErr w:type="spellEnd"/>
      <w:r w:rsidRPr="00EE46EA">
        <w:rPr>
          <w:rFonts w:ascii="Cambria"/>
        </w:rPr>
        <w:t xml:space="preserve"> oilseed genome. </w:t>
      </w:r>
      <w:proofErr w:type="gramStart"/>
      <w:r w:rsidRPr="00EE46EA">
        <w:rPr>
          <w:rFonts w:ascii="Cambria"/>
        </w:rPr>
        <w:t>Science 345: 950–953.</w:t>
      </w:r>
      <w:proofErr w:type="gramEnd"/>
    </w:p>
    <w:p w14:paraId="6E042569" w14:textId="77777777" w:rsidR="00EE46EA" w:rsidRPr="00EE46EA" w:rsidRDefault="00EE46EA" w:rsidP="00EE46EA">
      <w:pPr>
        <w:pStyle w:val="Bibliography"/>
        <w:rPr>
          <w:rFonts w:ascii="Cambria"/>
        </w:rPr>
      </w:pPr>
      <w:r w:rsidRPr="00EE46EA">
        <w:rPr>
          <w:rFonts w:ascii="Cambria"/>
        </w:rPr>
        <w:t xml:space="preserve">Cheng, F., T. </w:t>
      </w:r>
      <w:proofErr w:type="spellStart"/>
      <w:r w:rsidRPr="00EE46EA">
        <w:rPr>
          <w:rFonts w:ascii="Cambria"/>
        </w:rPr>
        <w:t>Mandáková</w:t>
      </w:r>
      <w:proofErr w:type="spellEnd"/>
      <w:r w:rsidRPr="00EE46EA">
        <w:rPr>
          <w:rFonts w:ascii="Cambria"/>
        </w:rPr>
        <w:t xml:space="preserve">, J. Wu, Q. </w:t>
      </w:r>
      <w:proofErr w:type="spellStart"/>
      <w:r w:rsidRPr="00EE46EA">
        <w:rPr>
          <w:rFonts w:ascii="Cambria"/>
        </w:rPr>
        <w:t>Xie</w:t>
      </w:r>
      <w:proofErr w:type="spellEnd"/>
      <w:r w:rsidRPr="00EE46EA">
        <w:rPr>
          <w:rFonts w:ascii="Cambria"/>
        </w:rPr>
        <w:t xml:space="preserve">, M. A. </w:t>
      </w:r>
      <w:proofErr w:type="spellStart"/>
      <w:r w:rsidRPr="00EE46EA">
        <w:rPr>
          <w:rFonts w:ascii="Cambria"/>
        </w:rPr>
        <w:t>Lysak</w:t>
      </w:r>
      <w:proofErr w:type="spellEnd"/>
      <w:r w:rsidRPr="00EE46EA">
        <w:rPr>
          <w:rFonts w:ascii="Cambria"/>
        </w:rPr>
        <w:t xml:space="preserve"> </w:t>
      </w:r>
      <w:r w:rsidRPr="00EE46EA">
        <w:rPr>
          <w:rFonts w:ascii="Cambria"/>
          <w:i/>
          <w:iCs/>
        </w:rPr>
        <w:t>et al.</w:t>
      </w:r>
      <w:r w:rsidRPr="00EE46EA">
        <w:rPr>
          <w:rFonts w:ascii="Cambria"/>
        </w:rPr>
        <w:t xml:space="preserve">, 2013 Deciphering the Diploid Ancestral Genome of the </w:t>
      </w:r>
      <w:proofErr w:type="spellStart"/>
      <w:r w:rsidRPr="00EE46EA">
        <w:rPr>
          <w:rFonts w:ascii="Cambria"/>
        </w:rPr>
        <w:t>Mesohexaploid</w:t>
      </w:r>
      <w:proofErr w:type="spellEnd"/>
      <w:r w:rsidRPr="00EE46EA">
        <w:rPr>
          <w:rFonts w:ascii="Cambria"/>
        </w:rPr>
        <w:t xml:space="preserve"> Brassica </w:t>
      </w:r>
      <w:proofErr w:type="spellStart"/>
      <w:r w:rsidRPr="00EE46EA">
        <w:rPr>
          <w:rFonts w:ascii="Cambria"/>
        </w:rPr>
        <w:t>rapa</w:t>
      </w:r>
      <w:proofErr w:type="spellEnd"/>
      <w:r w:rsidRPr="00EE46EA">
        <w:rPr>
          <w:rFonts w:ascii="Cambria"/>
        </w:rPr>
        <w:t xml:space="preserve">. </w:t>
      </w:r>
      <w:proofErr w:type="gramStart"/>
      <w:r w:rsidRPr="00EE46EA">
        <w:rPr>
          <w:rFonts w:ascii="Cambria"/>
        </w:rPr>
        <w:t>Plant Cell 25: 1541–1554.</w:t>
      </w:r>
      <w:proofErr w:type="gramEnd"/>
    </w:p>
    <w:p w14:paraId="301C1944" w14:textId="77777777" w:rsidR="00EE46EA" w:rsidRPr="00EE46EA" w:rsidRDefault="00EE46EA" w:rsidP="00EE46EA">
      <w:pPr>
        <w:pStyle w:val="Bibliography"/>
        <w:rPr>
          <w:rFonts w:ascii="Cambria"/>
        </w:rPr>
      </w:pPr>
      <w:proofErr w:type="spellStart"/>
      <w:r w:rsidRPr="00EE46EA">
        <w:rPr>
          <w:rFonts w:ascii="Cambria"/>
        </w:rPr>
        <w:t>Dechaine</w:t>
      </w:r>
      <w:proofErr w:type="spellEnd"/>
      <w:r w:rsidRPr="00EE46EA">
        <w:rPr>
          <w:rFonts w:ascii="Cambria"/>
        </w:rPr>
        <w:t xml:space="preserve">, J. M., M. T. Brock, and C. </w:t>
      </w:r>
      <w:proofErr w:type="spellStart"/>
      <w:r w:rsidRPr="00EE46EA">
        <w:rPr>
          <w:rFonts w:ascii="Cambria"/>
        </w:rPr>
        <w:t>Weinig</w:t>
      </w:r>
      <w:proofErr w:type="spellEnd"/>
      <w:r w:rsidRPr="00EE46EA">
        <w:rPr>
          <w:rFonts w:ascii="Cambria"/>
        </w:rPr>
        <w:t xml:space="preserve">, 2014 QTL architecture of reproductive fitness characters in Brassica </w:t>
      </w:r>
      <w:proofErr w:type="spellStart"/>
      <w:proofErr w:type="gramStart"/>
      <w:r w:rsidRPr="00EE46EA">
        <w:rPr>
          <w:rFonts w:ascii="Cambria"/>
        </w:rPr>
        <w:t>rapa</w:t>
      </w:r>
      <w:proofErr w:type="spellEnd"/>
      <w:proofErr w:type="gramEnd"/>
      <w:r w:rsidRPr="00EE46EA">
        <w:rPr>
          <w:rFonts w:ascii="Cambria"/>
        </w:rPr>
        <w:t>. BMC Plant Biol. 14: 1.</w:t>
      </w:r>
    </w:p>
    <w:p w14:paraId="410223BD" w14:textId="77777777" w:rsidR="00EE46EA" w:rsidRPr="00EE46EA" w:rsidRDefault="00EE46EA" w:rsidP="00EE46EA">
      <w:pPr>
        <w:pStyle w:val="Bibliography"/>
        <w:rPr>
          <w:rFonts w:ascii="Cambria"/>
        </w:rPr>
      </w:pPr>
      <w:proofErr w:type="spellStart"/>
      <w:r w:rsidRPr="00EE46EA">
        <w:rPr>
          <w:rFonts w:ascii="Cambria"/>
        </w:rPr>
        <w:t>Devisetty</w:t>
      </w:r>
      <w:proofErr w:type="spellEnd"/>
      <w:r w:rsidRPr="00EE46EA">
        <w:rPr>
          <w:rFonts w:ascii="Cambria"/>
        </w:rPr>
        <w:t xml:space="preserve">, U. K., M. F. Covington, A. V. Tat, S. </w:t>
      </w:r>
      <w:proofErr w:type="spellStart"/>
      <w:r w:rsidRPr="00EE46EA">
        <w:rPr>
          <w:rFonts w:ascii="Cambria"/>
        </w:rPr>
        <w:t>Lekkala</w:t>
      </w:r>
      <w:proofErr w:type="spellEnd"/>
      <w:r w:rsidRPr="00EE46EA">
        <w:rPr>
          <w:rFonts w:ascii="Cambria"/>
        </w:rPr>
        <w:t xml:space="preserve">, and J. N. </w:t>
      </w:r>
      <w:proofErr w:type="spellStart"/>
      <w:r w:rsidRPr="00EE46EA">
        <w:rPr>
          <w:rFonts w:ascii="Cambria"/>
        </w:rPr>
        <w:t>Maloof</w:t>
      </w:r>
      <w:proofErr w:type="spellEnd"/>
      <w:r w:rsidRPr="00EE46EA">
        <w:rPr>
          <w:rFonts w:ascii="Cambria"/>
        </w:rPr>
        <w:t xml:space="preserve">, 2014 Polymorphism Identification and Improved Genome Annotation of Brassica </w:t>
      </w:r>
      <w:proofErr w:type="spellStart"/>
      <w:r w:rsidRPr="00EE46EA">
        <w:rPr>
          <w:rFonts w:ascii="Cambria"/>
        </w:rPr>
        <w:t>rapa</w:t>
      </w:r>
      <w:proofErr w:type="spellEnd"/>
      <w:r w:rsidRPr="00EE46EA">
        <w:rPr>
          <w:rFonts w:ascii="Cambria"/>
        </w:rPr>
        <w:t xml:space="preserve"> Through Deep RNA Sequencing. </w:t>
      </w:r>
      <w:proofErr w:type="gramStart"/>
      <w:r w:rsidRPr="00EE46EA">
        <w:rPr>
          <w:rFonts w:ascii="Cambria"/>
        </w:rPr>
        <w:t>G3 Genes Genomes Genet.</w:t>
      </w:r>
      <w:proofErr w:type="gramEnd"/>
      <w:r w:rsidRPr="00EE46EA">
        <w:rPr>
          <w:rFonts w:ascii="Cambria"/>
        </w:rPr>
        <w:t xml:space="preserve"> </w:t>
      </w:r>
      <w:proofErr w:type="gramStart"/>
      <w:r w:rsidRPr="00EE46EA">
        <w:rPr>
          <w:rFonts w:ascii="Cambria"/>
        </w:rPr>
        <w:t>4: 2065–2078.</w:t>
      </w:r>
      <w:proofErr w:type="gramEnd"/>
    </w:p>
    <w:p w14:paraId="0A21E1EE" w14:textId="77777777" w:rsidR="00EE46EA" w:rsidRPr="00EE46EA" w:rsidRDefault="00EE46EA" w:rsidP="00EE46EA">
      <w:pPr>
        <w:pStyle w:val="Bibliography"/>
        <w:rPr>
          <w:rFonts w:ascii="Cambria"/>
        </w:rPr>
      </w:pPr>
      <w:proofErr w:type="spellStart"/>
      <w:r w:rsidRPr="00EE46EA">
        <w:rPr>
          <w:rFonts w:ascii="Cambria"/>
        </w:rPr>
        <w:t>Iniguez-Luy</w:t>
      </w:r>
      <w:proofErr w:type="spellEnd"/>
      <w:r w:rsidRPr="00EE46EA">
        <w:rPr>
          <w:rFonts w:ascii="Cambria"/>
        </w:rPr>
        <w:t xml:space="preserve">, F. L., L. Lukens, M. W. </w:t>
      </w:r>
      <w:proofErr w:type="spellStart"/>
      <w:r w:rsidRPr="00EE46EA">
        <w:rPr>
          <w:rFonts w:ascii="Cambria"/>
        </w:rPr>
        <w:t>Farnham</w:t>
      </w:r>
      <w:proofErr w:type="spellEnd"/>
      <w:r w:rsidRPr="00EE46EA">
        <w:rPr>
          <w:rFonts w:ascii="Cambria"/>
        </w:rPr>
        <w:t xml:space="preserve">, R. M. </w:t>
      </w:r>
      <w:proofErr w:type="spellStart"/>
      <w:r w:rsidRPr="00EE46EA">
        <w:rPr>
          <w:rFonts w:ascii="Cambria"/>
        </w:rPr>
        <w:t>Amasino</w:t>
      </w:r>
      <w:proofErr w:type="spellEnd"/>
      <w:r w:rsidRPr="00EE46EA">
        <w:rPr>
          <w:rFonts w:ascii="Cambria"/>
        </w:rPr>
        <w:t xml:space="preserve">, and T. C. Osborn, 2009 Development of public immortal mapping populations, molecular markers and linkage maps for rapid cycling Brassica </w:t>
      </w:r>
      <w:proofErr w:type="spellStart"/>
      <w:proofErr w:type="gramStart"/>
      <w:r w:rsidRPr="00EE46EA">
        <w:rPr>
          <w:rFonts w:ascii="Cambria"/>
        </w:rPr>
        <w:t>rapa</w:t>
      </w:r>
      <w:proofErr w:type="spellEnd"/>
      <w:proofErr w:type="gramEnd"/>
      <w:r w:rsidRPr="00EE46EA">
        <w:rPr>
          <w:rFonts w:ascii="Cambria"/>
        </w:rPr>
        <w:t xml:space="preserve"> and B. </w:t>
      </w:r>
      <w:proofErr w:type="spellStart"/>
      <w:r w:rsidRPr="00EE46EA">
        <w:rPr>
          <w:rFonts w:ascii="Cambria"/>
        </w:rPr>
        <w:t>oleracea</w:t>
      </w:r>
      <w:proofErr w:type="spellEnd"/>
      <w:r w:rsidRPr="00EE46EA">
        <w:rPr>
          <w:rFonts w:ascii="Cambria"/>
        </w:rPr>
        <w:t xml:space="preserve">. </w:t>
      </w:r>
      <w:proofErr w:type="spellStart"/>
      <w:r w:rsidRPr="00EE46EA">
        <w:rPr>
          <w:rFonts w:ascii="Cambria"/>
        </w:rPr>
        <w:t>Theor</w:t>
      </w:r>
      <w:proofErr w:type="spellEnd"/>
      <w:r w:rsidRPr="00EE46EA">
        <w:rPr>
          <w:rFonts w:ascii="Cambria"/>
        </w:rPr>
        <w:t xml:space="preserve">. Appl. Genet. </w:t>
      </w:r>
      <w:proofErr w:type="gramStart"/>
      <w:r w:rsidRPr="00EE46EA">
        <w:rPr>
          <w:rFonts w:ascii="Cambria"/>
        </w:rPr>
        <w:t>120: 31–43.</w:t>
      </w:r>
      <w:proofErr w:type="gramEnd"/>
    </w:p>
    <w:p w14:paraId="50E519E3" w14:textId="77777777" w:rsidR="00EE46EA" w:rsidRPr="00EE46EA" w:rsidRDefault="00EE46EA" w:rsidP="00EE46EA">
      <w:pPr>
        <w:pStyle w:val="Bibliography"/>
        <w:rPr>
          <w:rFonts w:ascii="Cambria"/>
        </w:rPr>
      </w:pPr>
      <w:r w:rsidRPr="00EE46EA">
        <w:rPr>
          <w:rFonts w:ascii="Cambria"/>
        </w:rPr>
        <w:t xml:space="preserve">Kumar, S., T. W. Banks, S. </w:t>
      </w:r>
      <w:proofErr w:type="spellStart"/>
      <w:r w:rsidRPr="00EE46EA">
        <w:rPr>
          <w:rFonts w:ascii="Cambria"/>
        </w:rPr>
        <w:t>Cloutier</w:t>
      </w:r>
      <w:proofErr w:type="spellEnd"/>
      <w:r w:rsidRPr="00EE46EA">
        <w:rPr>
          <w:rFonts w:ascii="Cambria"/>
        </w:rPr>
        <w:t xml:space="preserve">, S. Kumar, T. W. Banks </w:t>
      </w:r>
      <w:r w:rsidRPr="00EE46EA">
        <w:rPr>
          <w:rFonts w:ascii="Cambria"/>
          <w:i/>
          <w:iCs/>
        </w:rPr>
        <w:t>et al.</w:t>
      </w:r>
      <w:r w:rsidRPr="00EE46EA">
        <w:rPr>
          <w:rFonts w:ascii="Cambria"/>
        </w:rPr>
        <w:t>, 2012 SNP Discovery through Next-Generation Sequencing and Its Applications, SNP Discovery through Next-Generation Sequencing and Its Applications. Int. J. Plant Genomics Int. J. Plant Genomics 2012, 2012: e831460.</w:t>
      </w:r>
    </w:p>
    <w:p w14:paraId="001EFCAD" w14:textId="77777777" w:rsidR="00EE46EA" w:rsidRPr="00EE46EA" w:rsidRDefault="00EE46EA" w:rsidP="00EE46EA">
      <w:pPr>
        <w:pStyle w:val="Bibliography"/>
        <w:rPr>
          <w:rFonts w:ascii="Cambria"/>
        </w:rPr>
      </w:pPr>
      <w:r w:rsidRPr="00EE46EA">
        <w:rPr>
          <w:rFonts w:ascii="Cambria"/>
        </w:rPr>
        <w:t xml:space="preserve">Liu, S., Y. Liu, X. Yang, C. Tong, D. Edwards </w:t>
      </w:r>
      <w:r w:rsidRPr="00EE46EA">
        <w:rPr>
          <w:rFonts w:ascii="Cambria"/>
          <w:i/>
          <w:iCs/>
        </w:rPr>
        <w:t>et al.</w:t>
      </w:r>
      <w:r w:rsidRPr="00EE46EA">
        <w:rPr>
          <w:rFonts w:ascii="Cambria"/>
        </w:rPr>
        <w:t xml:space="preserve">, 2014 The Brassica </w:t>
      </w:r>
      <w:proofErr w:type="spellStart"/>
      <w:r w:rsidRPr="00EE46EA">
        <w:rPr>
          <w:rFonts w:ascii="Cambria"/>
        </w:rPr>
        <w:t>oleracea</w:t>
      </w:r>
      <w:proofErr w:type="spellEnd"/>
      <w:r w:rsidRPr="00EE46EA">
        <w:rPr>
          <w:rFonts w:ascii="Cambria"/>
        </w:rPr>
        <w:t xml:space="preserve"> genome reveals the asymmetrical evolution of </w:t>
      </w:r>
      <w:proofErr w:type="spellStart"/>
      <w:r w:rsidRPr="00EE46EA">
        <w:rPr>
          <w:rFonts w:ascii="Cambria"/>
        </w:rPr>
        <w:t>polyploid</w:t>
      </w:r>
      <w:proofErr w:type="spellEnd"/>
      <w:r w:rsidRPr="00EE46EA">
        <w:rPr>
          <w:rFonts w:ascii="Cambria"/>
        </w:rPr>
        <w:t xml:space="preserve"> genomes. Nat. </w:t>
      </w:r>
      <w:proofErr w:type="spellStart"/>
      <w:r w:rsidRPr="00EE46EA">
        <w:rPr>
          <w:rFonts w:ascii="Cambria"/>
        </w:rPr>
        <w:t>Commun</w:t>
      </w:r>
      <w:proofErr w:type="spellEnd"/>
      <w:r w:rsidRPr="00EE46EA">
        <w:rPr>
          <w:rFonts w:ascii="Cambria"/>
        </w:rPr>
        <w:t xml:space="preserve">. </w:t>
      </w:r>
      <w:proofErr w:type="gramStart"/>
      <w:r w:rsidRPr="00EE46EA">
        <w:rPr>
          <w:rFonts w:ascii="Cambria"/>
        </w:rPr>
        <w:t>5: 3930.</w:t>
      </w:r>
      <w:proofErr w:type="gramEnd"/>
    </w:p>
    <w:p w14:paraId="3FD018D8" w14:textId="77777777" w:rsidR="00EE46EA" w:rsidRPr="00EE46EA" w:rsidRDefault="00EE46EA" w:rsidP="00EE46EA">
      <w:pPr>
        <w:pStyle w:val="Bibliography"/>
        <w:rPr>
          <w:rFonts w:ascii="Cambria"/>
        </w:rPr>
      </w:pPr>
      <w:r w:rsidRPr="00EE46EA">
        <w:rPr>
          <w:rFonts w:ascii="Cambria"/>
        </w:rPr>
        <w:t xml:space="preserve">Lou, P., Q. </w:t>
      </w:r>
      <w:proofErr w:type="spellStart"/>
      <w:r w:rsidRPr="00EE46EA">
        <w:rPr>
          <w:rFonts w:ascii="Cambria"/>
        </w:rPr>
        <w:t>Xie</w:t>
      </w:r>
      <w:proofErr w:type="spellEnd"/>
      <w:r w:rsidRPr="00EE46EA">
        <w:rPr>
          <w:rFonts w:ascii="Cambria"/>
        </w:rPr>
        <w:t xml:space="preserve">, X. </w:t>
      </w:r>
      <w:proofErr w:type="spellStart"/>
      <w:r w:rsidRPr="00EE46EA">
        <w:rPr>
          <w:rFonts w:ascii="Cambria"/>
        </w:rPr>
        <w:t>Xu</w:t>
      </w:r>
      <w:proofErr w:type="spellEnd"/>
      <w:r w:rsidRPr="00EE46EA">
        <w:rPr>
          <w:rFonts w:ascii="Cambria"/>
        </w:rPr>
        <w:t xml:space="preserve">, C. E. Edwards, M. T. Brock </w:t>
      </w:r>
      <w:r w:rsidRPr="00EE46EA">
        <w:rPr>
          <w:rFonts w:ascii="Cambria"/>
          <w:i/>
          <w:iCs/>
        </w:rPr>
        <w:t>et al.</w:t>
      </w:r>
      <w:r w:rsidRPr="00EE46EA">
        <w:rPr>
          <w:rFonts w:ascii="Cambria"/>
        </w:rPr>
        <w:t xml:space="preserve">, 2011 Genetic architecture of the circadian clock and flowering time in Brassica </w:t>
      </w:r>
      <w:proofErr w:type="spellStart"/>
      <w:r w:rsidRPr="00EE46EA">
        <w:rPr>
          <w:rFonts w:ascii="Cambria"/>
        </w:rPr>
        <w:t>rapa</w:t>
      </w:r>
      <w:proofErr w:type="spellEnd"/>
      <w:r w:rsidRPr="00EE46EA">
        <w:rPr>
          <w:rFonts w:ascii="Cambria"/>
        </w:rPr>
        <w:t xml:space="preserve">. </w:t>
      </w:r>
      <w:proofErr w:type="spellStart"/>
      <w:r w:rsidRPr="00EE46EA">
        <w:rPr>
          <w:rFonts w:ascii="Cambria"/>
        </w:rPr>
        <w:t>Theor</w:t>
      </w:r>
      <w:proofErr w:type="spellEnd"/>
      <w:r w:rsidRPr="00EE46EA">
        <w:rPr>
          <w:rFonts w:ascii="Cambria"/>
        </w:rPr>
        <w:t xml:space="preserve">. Appl. Genet. </w:t>
      </w:r>
      <w:proofErr w:type="gramStart"/>
      <w:r w:rsidRPr="00EE46EA">
        <w:rPr>
          <w:rFonts w:ascii="Cambria"/>
        </w:rPr>
        <w:t>123: 397–409.</w:t>
      </w:r>
      <w:proofErr w:type="gramEnd"/>
    </w:p>
    <w:p w14:paraId="2D55DF74" w14:textId="77777777" w:rsidR="00EE46EA" w:rsidRPr="00EE46EA" w:rsidRDefault="00EE46EA" w:rsidP="00EE46EA">
      <w:pPr>
        <w:pStyle w:val="Bibliography"/>
        <w:rPr>
          <w:rFonts w:ascii="Cambria"/>
        </w:rPr>
      </w:pPr>
      <w:proofErr w:type="spellStart"/>
      <w:proofErr w:type="gramStart"/>
      <w:r w:rsidRPr="00EE46EA">
        <w:rPr>
          <w:rFonts w:ascii="Cambria"/>
        </w:rPr>
        <w:t>mfcovington</w:t>
      </w:r>
      <w:proofErr w:type="spellEnd"/>
      <w:proofErr w:type="gramEnd"/>
      <w:r w:rsidRPr="00EE46EA">
        <w:rPr>
          <w:rFonts w:ascii="Cambria"/>
        </w:rPr>
        <w:t xml:space="preserve">/detect-boundaries </w:t>
      </w:r>
      <w:proofErr w:type="spellStart"/>
      <w:r w:rsidRPr="00EE46EA">
        <w:rPr>
          <w:rFonts w:ascii="Cambria"/>
        </w:rPr>
        <w:t>GitHub</w:t>
      </w:r>
      <w:proofErr w:type="spellEnd"/>
      <w:r w:rsidRPr="00EE46EA">
        <w:rPr>
          <w:rFonts w:ascii="Cambria"/>
        </w:rPr>
        <w:t>.</w:t>
      </w:r>
    </w:p>
    <w:p w14:paraId="526A23DB" w14:textId="77777777" w:rsidR="00EE46EA" w:rsidRPr="00EE46EA" w:rsidRDefault="00EE46EA" w:rsidP="00EE46EA">
      <w:pPr>
        <w:pStyle w:val="Bibliography"/>
        <w:rPr>
          <w:rFonts w:ascii="Cambria"/>
        </w:rPr>
      </w:pPr>
      <w:proofErr w:type="spellStart"/>
      <w:proofErr w:type="gramStart"/>
      <w:r w:rsidRPr="00EE46EA">
        <w:rPr>
          <w:rFonts w:ascii="Cambria"/>
        </w:rPr>
        <w:t>mfcovington</w:t>
      </w:r>
      <w:proofErr w:type="spellEnd"/>
      <w:proofErr w:type="gramEnd"/>
      <w:r w:rsidRPr="00EE46EA">
        <w:rPr>
          <w:rFonts w:ascii="Cambria"/>
        </w:rPr>
        <w:t>/</w:t>
      </w:r>
      <w:proofErr w:type="spellStart"/>
      <w:r w:rsidRPr="00EE46EA">
        <w:rPr>
          <w:rFonts w:ascii="Cambria"/>
        </w:rPr>
        <w:t>SNPtools</w:t>
      </w:r>
      <w:proofErr w:type="spellEnd"/>
      <w:r w:rsidRPr="00EE46EA">
        <w:rPr>
          <w:rFonts w:ascii="Cambria"/>
        </w:rPr>
        <w:t xml:space="preserve"> </w:t>
      </w:r>
      <w:proofErr w:type="spellStart"/>
      <w:r w:rsidRPr="00EE46EA">
        <w:rPr>
          <w:rFonts w:ascii="Cambria"/>
        </w:rPr>
        <w:t>GitHub</w:t>
      </w:r>
      <w:proofErr w:type="spellEnd"/>
      <w:r w:rsidRPr="00EE46EA">
        <w:rPr>
          <w:rFonts w:ascii="Cambria"/>
        </w:rPr>
        <w:t>.</w:t>
      </w:r>
    </w:p>
    <w:p w14:paraId="4CEE63AC" w14:textId="77777777" w:rsidR="00EE46EA" w:rsidRPr="00EE46EA" w:rsidRDefault="00EE46EA" w:rsidP="00EE46EA">
      <w:pPr>
        <w:pStyle w:val="Bibliography"/>
        <w:rPr>
          <w:rFonts w:ascii="Cambria"/>
        </w:rPr>
      </w:pPr>
      <w:proofErr w:type="spellStart"/>
      <w:proofErr w:type="gramStart"/>
      <w:r w:rsidRPr="00EE46EA">
        <w:rPr>
          <w:rFonts w:ascii="Cambria"/>
        </w:rPr>
        <w:t>rjcmarkelz</w:t>
      </w:r>
      <w:proofErr w:type="spellEnd"/>
      <w:proofErr w:type="gramEnd"/>
      <w:r w:rsidRPr="00EE46EA">
        <w:rPr>
          <w:rFonts w:ascii="Cambria"/>
        </w:rPr>
        <w:t>/</w:t>
      </w:r>
      <w:proofErr w:type="spellStart"/>
      <w:r w:rsidRPr="00EE46EA">
        <w:rPr>
          <w:rFonts w:ascii="Cambria"/>
        </w:rPr>
        <w:t>brassica_genetic_map_paper</w:t>
      </w:r>
      <w:proofErr w:type="spellEnd"/>
      <w:r w:rsidRPr="00EE46EA">
        <w:rPr>
          <w:rFonts w:ascii="Cambria"/>
        </w:rPr>
        <w:t xml:space="preserve"> </w:t>
      </w:r>
      <w:proofErr w:type="spellStart"/>
      <w:r w:rsidRPr="00EE46EA">
        <w:rPr>
          <w:rFonts w:ascii="Cambria"/>
        </w:rPr>
        <w:t>GitHub</w:t>
      </w:r>
      <w:proofErr w:type="spellEnd"/>
      <w:r w:rsidRPr="00EE46EA">
        <w:rPr>
          <w:rFonts w:ascii="Cambria"/>
        </w:rPr>
        <w:t>.</w:t>
      </w:r>
    </w:p>
    <w:p w14:paraId="70729286" w14:textId="77777777" w:rsidR="00EE46EA" w:rsidRPr="00EE46EA" w:rsidRDefault="00EE46EA" w:rsidP="00EE46EA">
      <w:pPr>
        <w:pStyle w:val="Bibliography"/>
        <w:rPr>
          <w:rFonts w:ascii="Cambria"/>
        </w:rPr>
      </w:pPr>
      <w:r w:rsidRPr="00EE46EA">
        <w:rPr>
          <w:rFonts w:ascii="Cambria"/>
        </w:rPr>
        <w:t xml:space="preserve">Wang, X., H. Wang, J. Wang, R. Sun, J. Wu </w:t>
      </w:r>
      <w:r w:rsidRPr="00EE46EA">
        <w:rPr>
          <w:rFonts w:ascii="Cambria"/>
          <w:i/>
          <w:iCs/>
        </w:rPr>
        <w:t>et al.</w:t>
      </w:r>
      <w:r w:rsidRPr="00EE46EA">
        <w:rPr>
          <w:rFonts w:ascii="Cambria"/>
        </w:rPr>
        <w:t xml:space="preserve">, 2011 </w:t>
      </w:r>
      <w:proofErr w:type="gramStart"/>
      <w:r w:rsidRPr="00EE46EA">
        <w:rPr>
          <w:rFonts w:ascii="Cambria"/>
        </w:rPr>
        <w:t>The</w:t>
      </w:r>
      <w:proofErr w:type="gramEnd"/>
      <w:r w:rsidRPr="00EE46EA">
        <w:rPr>
          <w:rFonts w:ascii="Cambria"/>
        </w:rPr>
        <w:t xml:space="preserve"> genome of the </w:t>
      </w:r>
      <w:proofErr w:type="spellStart"/>
      <w:r w:rsidRPr="00EE46EA">
        <w:rPr>
          <w:rFonts w:ascii="Cambria"/>
        </w:rPr>
        <w:t>mesopolyploid</w:t>
      </w:r>
      <w:proofErr w:type="spellEnd"/>
      <w:r w:rsidRPr="00EE46EA">
        <w:rPr>
          <w:rFonts w:ascii="Cambria"/>
        </w:rPr>
        <w:t xml:space="preserve"> crop species Brassica </w:t>
      </w:r>
      <w:proofErr w:type="spellStart"/>
      <w:r w:rsidRPr="00EE46EA">
        <w:rPr>
          <w:rFonts w:ascii="Cambria"/>
        </w:rPr>
        <w:t>rapa</w:t>
      </w:r>
      <w:proofErr w:type="spellEnd"/>
      <w:r w:rsidRPr="00EE46EA">
        <w:rPr>
          <w:rFonts w:ascii="Cambria"/>
        </w:rPr>
        <w:t xml:space="preserve">. Nat. Genet. </w:t>
      </w:r>
      <w:proofErr w:type="gramStart"/>
      <w:r w:rsidRPr="00EE46EA">
        <w:rPr>
          <w:rFonts w:ascii="Cambria"/>
        </w:rPr>
        <w:t>43: 1035–1039.</w:t>
      </w:r>
      <w:proofErr w:type="gramEnd"/>
    </w:p>
    <w:p w14:paraId="766C2519" w14:textId="77777777" w:rsidR="00EE46EA" w:rsidRPr="00EE46EA" w:rsidRDefault="00EE46EA" w:rsidP="00EE46EA">
      <w:pPr>
        <w:pStyle w:val="Bibliography"/>
        <w:rPr>
          <w:rFonts w:ascii="Cambria"/>
        </w:rPr>
      </w:pPr>
      <w:r w:rsidRPr="00EE46EA">
        <w:rPr>
          <w:rFonts w:ascii="Cambria"/>
        </w:rPr>
        <w:t xml:space="preserve">Xiao, D., J. J. Zhao, X. L. </w:t>
      </w:r>
      <w:proofErr w:type="spellStart"/>
      <w:r w:rsidRPr="00EE46EA">
        <w:rPr>
          <w:rFonts w:ascii="Cambria"/>
        </w:rPr>
        <w:t>Hou</w:t>
      </w:r>
      <w:proofErr w:type="spellEnd"/>
      <w:r w:rsidRPr="00EE46EA">
        <w:rPr>
          <w:rFonts w:ascii="Cambria"/>
        </w:rPr>
        <w:t xml:space="preserve">, R. K. </w:t>
      </w:r>
      <w:proofErr w:type="spellStart"/>
      <w:r w:rsidRPr="00EE46EA">
        <w:rPr>
          <w:rFonts w:ascii="Cambria"/>
        </w:rPr>
        <w:t>Basnet</w:t>
      </w:r>
      <w:proofErr w:type="spellEnd"/>
      <w:r w:rsidRPr="00EE46EA">
        <w:rPr>
          <w:rFonts w:ascii="Cambria"/>
        </w:rPr>
        <w:t xml:space="preserve">, D. P. D. </w:t>
      </w:r>
      <w:proofErr w:type="spellStart"/>
      <w:r w:rsidRPr="00EE46EA">
        <w:rPr>
          <w:rFonts w:ascii="Cambria"/>
        </w:rPr>
        <w:t>Carpio</w:t>
      </w:r>
      <w:proofErr w:type="spellEnd"/>
      <w:r w:rsidRPr="00EE46EA">
        <w:rPr>
          <w:rFonts w:ascii="Cambria"/>
        </w:rPr>
        <w:t xml:space="preserve"> </w:t>
      </w:r>
      <w:r w:rsidRPr="00EE46EA">
        <w:rPr>
          <w:rFonts w:ascii="Cambria"/>
          <w:i/>
          <w:iCs/>
        </w:rPr>
        <w:t>et al.</w:t>
      </w:r>
      <w:r w:rsidRPr="00EE46EA">
        <w:rPr>
          <w:rFonts w:ascii="Cambria"/>
        </w:rPr>
        <w:t xml:space="preserve">, 2013 The Brassica </w:t>
      </w:r>
      <w:proofErr w:type="spellStart"/>
      <w:r w:rsidRPr="00EE46EA">
        <w:rPr>
          <w:rFonts w:ascii="Cambria"/>
        </w:rPr>
        <w:t>rapa</w:t>
      </w:r>
      <w:proofErr w:type="spellEnd"/>
      <w:r w:rsidRPr="00EE46EA">
        <w:rPr>
          <w:rFonts w:ascii="Cambria"/>
        </w:rPr>
        <w:t xml:space="preserve"> FLC homologue FLC2 is a key regulator of flowering time, identified through transcriptional co-expression networks. </w:t>
      </w:r>
      <w:proofErr w:type="gramStart"/>
      <w:r w:rsidRPr="00EE46EA">
        <w:rPr>
          <w:rFonts w:ascii="Cambria"/>
        </w:rPr>
        <w:t>J. Exp. Bot. 64: 4503–4516.</w:t>
      </w:r>
      <w:proofErr w:type="gramEnd"/>
    </w:p>
    <w:p w14:paraId="7FFEB4F0" w14:textId="42A49640" w:rsidR="00DE0FEB" w:rsidRPr="00AF1191" w:rsidRDefault="00DE0FEB" w:rsidP="00AF1191">
      <w:pPr>
        <w:pStyle w:val="BodyText"/>
      </w:pPr>
      <w:r>
        <w:fldChar w:fldCharType="end"/>
      </w:r>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Robert" w:date="2016-07-04T11:43:00Z" w:initials="R">
    <w:p w14:paraId="01964109" w14:textId="32D3811C" w:rsidR="00EE46EA" w:rsidRDefault="00EE46EA">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17" w:author="Robert" w:date="2016-07-04T11:43:00Z" w:initials="R">
    <w:p w14:paraId="3E009164" w14:textId="5FDA2A20" w:rsidR="00EE46EA" w:rsidRDefault="00EE46EA">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19" w:author="Robert" w:date="2016-07-04T11:55:00Z" w:initials="R">
    <w:p w14:paraId="6AD3CC91" w14:textId="3B7DECB8" w:rsidR="00EE46EA" w:rsidRDefault="00EE46EA">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20" w:author="Robert" w:date="2016-07-04T11:56:00Z" w:initials="R">
    <w:p w14:paraId="6950AC0F" w14:textId="5A0EED61" w:rsidR="00EE46EA" w:rsidRDefault="00EE46EA">
      <w:pPr>
        <w:pStyle w:val="CommentText"/>
      </w:pPr>
      <w:r>
        <w:rPr>
          <w:rStyle w:val="CommentReference"/>
        </w:rPr>
        <w:annotationRef/>
      </w:r>
      <w:r w:rsidRPr="00614F6C">
        <w:t>(Q: contaminated?)</w:t>
      </w:r>
    </w:p>
  </w:comment>
  <w:comment w:id="27" w:author="Robert" w:date="2016-07-04T11:55:00Z" w:initials="R">
    <w:p w14:paraId="324CF5BF" w14:textId="3733E53D" w:rsidR="00EE46EA" w:rsidRDefault="00EE46EA">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36" w:author="Robert" w:date="2016-07-04T14:28:00Z" w:initials="R">
    <w:p w14:paraId="04B5BD3F" w14:textId="1BBE5139" w:rsidR="00EE46EA" w:rsidRDefault="00EE46EA">
      <w:pPr>
        <w:pStyle w:val="CommentText"/>
      </w:pPr>
      <w:r>
        <w:rPr>
          <w:rStyle w:val="CommentReference"/>
        </w:rPr>
        <w:annotationRef/>
      </w:r>
      <w:proofErr w:type="gramStart"/>
      <w:r>
        <w:t>need</w:t>
      </w:r>
      <w:proofErr w:type="gramEnd"/>
      <w:r>
        <w:t xml:space="preserve"> to remake</w:t>
      </w:r>
    </w:p>
  </w:comment>
  <w:comment w:id="47" w:author="Robert" w:date="2016-07-04T10:49:00Z" w:initials="R">
    <w:p w14:paraId="40445E0A" w14:textId="4C720B4E" w:rsidR="00EE46EA" w:rsidRDefault="00EE46EA">
      <w:pPr>
        <w:pStyle w:val="CommentText"/>
      </w:pPr>
      <w:r>
        <w:rPr>
          <w:rStyle w:val="CommentReference"/>
        </w:rPr>
        <w:annotationRef/>
      </w:r>
      <w:r>
        <w:t>Change names in figure legend</w:t>
      </w:r>
    </w:p>
  </w:comment>
  <w:comment w:id="50" w:author="Robert" w:date="2016-07-04T10:49:00Z" w:initials="R">
    <w:p w14:paraId="4E288A99" w14:textId="06CCF70A" w:rsidR="00EE46EA" w:rsidRDefault="00EE46EA">
      <w:pPr>
        <w:pStyle w:val="CommentText"/>
      </w:pPr>
      <w:r>
        <w:rPr>
          <w:rStyle w:val="CommentReference"/>
        </w:rPr>
        <w:annotationRef/>
      </w:r>
      <w:r>
        <w:t>Use green for left figure</w:t>
      </w:r>
    </w:p>
  </w:comment>
  <w:comment w:id="52" w:author="Robert" w:date="2016-07-04T10:51:00Z" w:initials="R">
    <w:p w14:paraId="66DD3246" w14:textId="77777777" w:rsidR="00EE46EA" w:rsidRPr="006E0172" w:rsidRDefault="00EE46EA"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EE46EA" w:rsidRDefault="00EE46EA">
      <w:pPr>
        <w:pStyle w:val="CommentText"/>
      </w:pPr>
    </w:p>
  </w:comment>
  <w:comment w:id="53" w:author="Robert" w:date="2016-07-04T10:51:00Z" w:initials="R">
    <w:p w14:paraId="43CD1BC2" w14:textId="621213F2" w:rsidR="00EE46EA" w:rsidRDefault="00EE46EA">
      <w:pPr>
        <w:pStyle w:val="CommentText"/>
      </w:pPr>
      <w:r>
        <w:rPr>
          <w:rStyle w:val="CommentReference"/>
        </w:rPr>
        <w:annotationRef/>
      </w:r>
      <w:r>
        <w:t>Add blue dots</w:t>
      </w:r>
    </w:p>
  </w:comment>
  <w:comment w:id="55" w:author="Robert" w:date="2016-07-04T10:52:00Z" w:initials="R">
    <w:p w14:paraId="6A940965" w14:textId="00D44BE2" w:rsidR="00EE46EA" w:rsidRDefault="00EE46EA">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EE46EA" w:rsidRDefault="00EE46EA">
      <w:pPr>
        <w:spacing w:after="0"/>
      </w:pPr>
      <w:r>
        <w:separator/>
      </w:r>
    </w:p>
  </w:endnote>
  <w:endnote w:type="continuationSeparator" w:id="0">
    <w:p w14:paraId="51B637BE" w14:textId="77777777" w:rsidR="00EE46EA" w:rsidRDefault="00EE46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EE46EA" w:rsidRDefault="00EE46EA">
      <w:r>
        <w:separator/>
      </w:r>
    </w:p>
  </w:footnote>
  <w:footnote w:type="continuationSeparator" w:id="0">
    <w:p w14:paraId="3EA601D4" w14:textId="77777777" w:rsidR="00EE46EA" w:rsidRDefault="00EE46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C2163A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4B08D846"/>
    <w:lvl w:ilvl="0">
      <w:start w:val="1"/>
      <w:numFmt w:val="decimal"/>
      <w:lvlText w:val="%1."/>
      <w:lvlJc w:val="left"/>
      <w:pPr>
        <w:tabs>
          <w:tab w:val="num" w:pos="1800"/>
        </w:tabs>
        <w:ind w:left="1800" w:hanging="360"/>
      </w:pPr>
    </w:lvl>
  </w:abstractNum>
  <w:abstractNum w:abstractNumId="3">
    <w:nsid w:val="FFFFFF7D"/>
    <w:multiLevelType w:val="singleLevel"/>
    <w:tmpl w:val="7502646E"/>
    <w:lvl w:ilvl="0">
      <w:start w:val="1"/>
      <w:numFmt w:val="decimal"/>
      <w:lvlText w:val="%1."/>
      <w:lvlJc w:val="left"/>
      <w:pPr>
        <w:tabs>
          <w:tab w:val="num" w:pos="1440"/>
        </w:tabs>
        <w:ind w:left="1440" w:hanging="360"/>
      </w:pPr>
    </w:lvl>
  </w:abstractNum>
  <w:abstractNum w:abstractNumId="4">
    <w:nsid w:val="FFFFFF7E"/>
    <w:multiLevelType w:val="singleLevel"/>
    <w:tmpl w:val="922AE136"/>
    <w:lvl w:ilvl="0">
      <w:start w:val="1"/>
      <w:numFmt w:val="decimal"/>
      <w:lvlText w:val="%1."/>
      <w:lvlJc w:val="left"/>
      <w:pPr>
        <w:tabs>
          <w:tab w:val="num" w:pos="1080"/>
        </w:tabs>
        <w:ind w:left="1080" w:hanging="360"/>
      </w:pPr>
    </w:lvl>
  </w:abstractNum>
  <w:abstractNum w:abstractNumId="5">
    <w:nsid w:val="FFFFFF7F"/>
    <w:multiLevelType w:val="singleLevel"/>
    <w:tmpl w:val="5B04FDF6"/>
    <w:lvl w:ilvl="0">
      <w:start w:val="1"/>
      <w:numFmt w:val="decimal"/>
      <w:lvlText w:val="%1."/>
      <w:lvlJc w:val="left"/>
      <w:pPr>
        <w:tabs>
          <w:tab w:val="num" w:pos="720"/>
        </w:tabs>
        <w:ind w:left="720" w:hanging="360"/>
      </w:pPr>
    </w:lvl>
  </w:abstractNum>
  <w:abstractNum w:abstractNumId="6">
    <w:nsid w:val="FFFFFF80"/>
    <w:multiLevelType w:val="singleLevel"/>
    <w:tmpl w:val="FD1A8EC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5E181B84"/>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2D1AA0EE"/>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EEB05820"/>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D84B5C"/>
    <w:lvl w:ilvl="0">
      <w:start w:val="1"/>
      <w:numFmt w:val="decimal"/>
      <w:lvlText w:val="%1."/>
      <w:lvlJc w:val="left"/>
      <w:pPr>
        <w:tabs>
          <w:tab w:val="num" w:pos="360"/>
        </w:tabs>
        <w:ind w:left="360" w:hanging="360"/>
      </w:pPr>
    </w:lvl>
  </w:abstractNum>
  <w:abstractNum w:abstractNumId="11">
    <w:nsid w:val="FFFFFF89"/>
    <w:multiLevelType w:val="singleLevel"/>
    <w:tmpl w:val="256604E4"/>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076DEF"/>
    <w:rsid w:val="000C05AF"/>
    <w:rsid w:val="000C5E52"/>
    <w:rsid w:val="00182891"/>
    <w:rsid w:val="001D784D"/>
    <w:rsid w:val="002337E3"/>
    <w:rsid w:val="002A43B8"/>
    <w:rsid w:val="002C069A"/>
    <w:rsid w:val="00370C8E"/>
    <w:rsid w:val="004E29B3"/>
    <w:rsid w:val="005057C8"/>
    <w:rsid w:val="0051038F"/>
    <w:rsid w:val="00590B0A"/>
    <w:rsid w:val="00590D07"/>
    <w:rsid w:val="005D3F8C"/>
    <w:rsid w:val="005E3BB6"/>
    <w:rsid w:val="006052E3"/>
    <w:rsid w:val="00614F6C"/>
    <w:rsid w:val="00692E6A"/>
    <w:rsid w:val="006C3828"/>
    <w:rsid w:val="006E0172"/>
    <w:rsid w:val="00784D58"/>
    <w:rsid w:val="0079585B"/>
    <w:rsid w:val="00861038"/>
    <w:rsid w:val="0086723F"/>
    <w:rsid w:val="008831C6"/>
    <w:rsid w:val="008D4A8E"/>
    <w:rsid w:val="008D6863"/>
    <w:rsid w:val="009169A1"/>
    <w:rsid w:val="00A15A42"/>
    <w:rsid w:val="00AA25BE"/>
    <w:rsid w:val="00AF1191"/>
    <w:rsid w:val="00B54DB0"/>
    <w:rsid w:val="00B6613D"/>
    <w:rsid w:val="00B74EB6"/>
    <w:rsid w:val="00B850D2"/>
    <w:rsid w:val="00B86B75"/>
    <w:rsid w:val="00BB1904"/>
    <w:rsid w:val="00BC48D5"/>
    <w:rsid w:val="00C04362"/>
    <w:rsid w:val="00C36279"/>
    <w:rsid w:val="00D745BC"/>
    <w:rsid w:val="00D84657"/>
    <w:rsid w:val="00DE0FEB"/>
    <w:rsid w:val="00E315A3"/>
    <w:rsid w:val="00ED0C9D"/>
    <w:rsid w:val="00EE46EA"/>
    <w:rsid w:val="00FD1E8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 w:type="paragraph" w:styleId="DocumentMap">
    <w:name w:val="Document Map"/>
    <w:basedOn w:val="Normal"/>
    <w:link w:val="DocumentMapChar"/>
    <w:rsid w:val="00FD1E82"/>
    <w:pPr>
      <w:spacing w:after="0"/>
    </w:pPr>
    <w:rPr>
      <w:rFonts w:ascii="Lucida Grande" w:hAnsi="Lucida Grande" w:cs="Lucida Grande"/>
    </w:rPr>
  </w:style>
  <w:style w:type="character" w:customStyle="1" w:styleId="DocumentMapChar">
    <w:name w:val="Document Map Char"/>
    <w:basedOn w:val="DefaultParagraphFont"/>
    <w:link w:val="DocumentMap"/>
    <w:rsid w:val="00FD1E82"/>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 w:type="paragraph" w:styleId="DocumentMap">
    <w:name w:val="Document Map"/>
    <w:basedOn w:val="Normal"/>
    <w:link w:val="DocumentMapChar"/>
    <w:rsid w:val="00FD1E82"/>
    <w:pPr>
      <w:spacing w:after="0"/>
    </w:pPr>
    <w:rPr>
      <w:rFonts w:ascii="Lucida Grande" w:hAnsi="Lucida Grande" w:cs="Lucida Grande"/>
    </w:rPr>
  </w:style>
  <w:style w:type="character" w:customStyle="1" w:styleId="DocumentMapChar">
    <w:name w:val="Document Map Char"/>
    <w:basedOn w:val="DefaultParagraphFont"/>
    <w:link w:val="DocumentMap"/>
    <w:rsid w:val="00FD1E82"/>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70.png"/><Relationship Id="rId23" Type="http://schemas.openxmlformats.org/officeDocument/2006/relationships/image" Target="media/image80.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7.emf"/><Relationship Id="rId33" Type="http://schemas.openxmlformats.org/officeDocument/2006/relationships/image" Target="media/image18.emf"/><Relationship Id="rId34" Type="http://schemas.openxmlformats.org/officeDocument/2006/relationships/image" Target="media/image15.emf"/><Relationship Id="rId35" Type="http://schemas.openxmlformats.org/officeDocument/2006/relationships/image" Target="media/image16.emf"/><Relationship Id="rId36" Type="http://schemas.openxmlformats.org/officeDocument/2006/relationships/image" Target="media/image21.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 Id="rId11" Type="http://schemas.openxmlformats.org/officeDocument/2006/relationships/image" Target="media/image2.png"/><Relationship Id="rId37" Type="http://schemas.openxmlformats.org/officeDocument/2006/relationships/image" Target="media/image22.emf"/><Relationship Id="rId38" Type="http://schemas.openxmlformats.org/officeDocument/2006/relationships/image" Target="media/image17.png"/><Relationship Id="rId39" Type="http://schemas.openxmlformats.org/officeDocument/2006/relationships/image" Target="media/image19.em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40" Type="http://schemas.openxmlformats.org/officeDocument/2006/relationships/image" Target="media/image20.emf"/><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428E37-D8D6-1F4D-BB28-5494BC12A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12220</Words>
  <Characters>69655</Characters>
  <Application>Microsoft Macintosh Word</Application>
  <DocSecurity>0</DocSecurity>
  <Lines>580</Lines>
  <Paragraphs>163</Paragraphs>
  <ScaleCrop>false</ScaleCrop>
  <Company/>
  <LinksUpToDate>false</LinksUpToDate>
  <CharactersWithSpaces>81712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3</cp:revision>
  <cp:lastPrinted>2016-07-01T20:11:00Z</cp:lastPrinted>
  <dcterms:created xsi:type="dcterms:W3CDTF">2016-07-06T03:02:00Z</dcterms:created>
  <dcterms:modified xsi:type="dcterms:W3CDTF">2016-07-06T03:19:00Z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