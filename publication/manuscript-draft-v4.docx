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CADF0E" w14:textId="2A58BEAA" w:rsidR="0006024E" w:rsidRDefault="0006024E" w:rsidP="00D84657">
      <w:pPr>
        <w:spacing w:after="0" w:line="480" w:lineRule="auto"/>
        <w:rPr>
          <w:rFonts w:ascii="Times New Roman" w:hAnsi="Times New Roman" w:cs="Times New Roman"/>
          <w:b/>
        </w:rPr>
      </w:pPr>
      <w:bookmarkStart w:id="0" w:name="abstract"/>
      <w:bookmarkEnd w:id="0"/>
      <w:r>
        <w:rPr>
          <w:rFonts w:ascii="Times New Roman" w:hAnsi="Times New Roman" w:cs="Times New Roman"/>
          <w:b/>
        </w:rPr>
        <w:t>Target Journal</w:t>
      </w:r>
    </w:p>
    <w:p w14:paraId="24DC1685" w14:textId="29974B23" w:rsidR="0006024E" w:rsidRPr="0006024E" w:rsidRDefault="0006024E" w:rsidP="00D84657">
      <w:pPr>
        <w:spacing w:after="0" w:line="480" w:lineRule="auto"/>
        <w:rPr>
          <w:rFonts w:ascii="Times New Roman" w:hAnsi="Times New Roman" w:cs="Times New Roman"/>
        </w:rPr>
      </w:pPr>
      <w:r w:rsidRPr="0006024E">
        <w:rPr>
          <w:rFonts w:ascii="Times New Roman" w:hAnsi="Times New Roman" w:cs="Times New Roman"/>
        </w:rPr>
        <w:t>Frontiers in Plant Sciences or G3</w:t>
      </w:r>
    </w:p>
    <w:p w14:paraId="12A8299F" w14:textId="77777777" w:rsidR="005612FE" w:rsidRPr="0006024E" w:rsidRDefault="00D84657" w:rsidP="00D84657">
      <w:pPr>
        <w:spacing w:after="0" w:line="480" w:lineRule="auto"/>
        <w:rPr>
          <w:rFonts w:ascii="Times New Roman" w:hAnsi="Times New Roman" w:cs="Times New Roman"/>
          <w:b/>
        </w:rPr>
      </w:pPr>
      <w:r w:rsidRPr="0006024E">
        <w:rPr>
          <w:rFonts w:ascii="Times New Roman" w:hAnsi="Times New Roman" w:cs="Times New Roman"/>
          <w:b/>
        </w:rPr>
        <w:t>T</w:t>
      </w:r>
      <w:r w:rsidR="005612FE" w:rsidRPr="0006024E">
        <w:rPr>
          <w:rFonts w:ascii="Times New Roman" w:hAnsi="Times New Roman" w:cs="Times New Roman"/>
          <w:b/>
        </w:rPr>
        <w:t xml:space="preserve">itle </w:t>
      </w:r>
    </w:p>
    <w:p w14:paraId="2109341E" w14:textId="17D27478" w:rsidR="00D84657" w:rsidRDefault="005612FE" w:rsidP="00D84657">
      <w:pPr>
        <w:spacing w:after="0" w:line="480" w:lineRule="auto"/>
        <w:rPr>
          <w:rFonts w:ascii="Times New Roman" w:hAnsi="Times New Roman" w:cs="Times New Roman"/>
        </w:rPr>
      </w:pPr>
      <w:r w:rsidRPr="005612FE">
        <w:rPr>
          <w:rFonts w:ascii="Times New Roman" w:hAnsi="Times New Roman" w:cs="Times New Roman"/>
        </w:rPr>
        <w:t>Using RNA-</w:t>
      </w:r>
      <w:proofErr w:type="spellStart"/>
      <w:r w:rsidRPr="005612FE">
        <w:rPr>
          <w:rFonts w:ascii="Times New Roman" w:hAnsi="Times New Roman" w:cs="Times New Roman"/>
        </w:rPr>
        <w:t>seq</w:t>
      </w:r>
      <w:proofErr w:type="spellEnd"/>
      <w:r w:rsidRPr="005612FE">
        <w:rPr>
          <w:rFonts w:ascii="Times New Roman" w:hAnsi="Times New Roman" w:cs="Times New Roman"/>
        </w:rPr>
        <w:t xml:space="preserve"> in a genetic mapping population for placement of genomic scaffolds, fixing misassembles, and creating a genetic map</w:t>
      </w:r>
      <w:r w:rsidR="0006024E">
        <w:rPr>
          <w:rFonts w:ascii="Times New Roman" w:hAnsi="Times New Roman" w:cs="Times New Roman"/>
        </w:rPr>
        <w:t xml:space="preserve"> in a well </w:t>
      </w:r>
      <w:bookmarkStart w:id="1" w:name="_GoBack"/>
      <w:bookmarkEnd w:id="1"/>
      <w:r w:rsidR="0006024E">
        <w:rPr>
          <w:rFonts w:ascii="Times New Roman" w:hAnsi="Times New Roman" w:cs="Times New Roman"/>
        </w:rPr>
        <w:t xml:space="preserve">utilized mapping population of </w:t>
      </w:r>
      <w:r w:rsidR="0006024E" w:rsidRPr="0006024E">
        <w:rPr>
          <w:rFonts w:ascii="Times New Roman" w:hAnsi="Times New Roman" w:cs="Times New Roman"/>
          <w:i/>
        </w:rPr>
        <w:t xml:space="preserve">Brassica </w:t>
      </w:r>
      <w:proofErr w:type="spellStart"/>
      <w:proofErr w:type="gramStart"/>
      <w:r w:rsidR="0006024E" w:rsidRPr="0006024E">
        <w:rPr>
          <w:rFonts w:ascii="Times New Roman" w:hAnsi="Times New Roman" w:cs="Times New Roman"/>
          <w:i/>
        </w:rPr>
        <w:t>rapa</w:t>
      </w:r>
      <w:proofErr w:type="spellEnd"/>
      <w:proofErr w:type="gramEnd"/>
      <w:r w:rsidRPr="005612FE">
        <w:rPr>
          <w:rFonts w:ascii="Times New Roman" w:hAnsi="Times New Roman" w:cs="Times New Roman"/>
        </w:rPr>
        <w:t>.</w:t>
      </w:r>
    </w:p>
    <w:p w14:paraId="3B09737E" w14:textId="77777777" w:rsidR="005612FE" w:rsidRPr="0006024E" w:rsidRDefault="00D84657" w:rsidP="00D84657">
      <w:pPr>
        <w:spacing w:after="0" w:line="480" w:lineRule="auto"/>
        <w:rPr>
          <w:rFonts w:ascii="Times New Roman" w:hAnsi="Times New Roman" w:cs="Times New Roman"/>
          <w:b/>
        </w:rPr>
      </w:pPr>
      <w:r w:rsidRPr="0006024E">
        <w:rPr>
          <w:rFonts w:ascii="Times New Roman" w:hAnsi="Times New Roman" w:cs="Times New Roman"/>
          <w:b/>
        </w:rPr>
        <w:t>Authors</w:t>
      </w:r>
      <w:r w:rsidR="005612FE" w:rsidRPr="0006024E">
        <w:rPr>
          <w:rFonts w:ascii="Times New Roman" w:hAnsi="Times New Roman" w:cs="Times New Roman"/>
          <w:b/>
        </w:rPr>
        <w:t xml:space="preserve"> </w:t>
      </w:r>
    </w:p>
    <w:p w14:paraId="79211EFD" w14:textId="1C6F5E6E" w:rsidR="00D84657" w:rsidRDefault="005612FE" w:rsidP="00D84657">
      <w:pPr>
        <w:spacing w:after="0" w:line="480" w:lineRule="auto"/>
        <w:rPr>
          <w:rFonts w:ascii="Times New Roman" w:hAnsi="Times New Roman" w:cs="Times New Roman"/>
        </w:rPr>
      </w:pPr>
      <w:proofErr w:type="spellStart"/>
      <w:r>
        <w:rPr>
          <w:rFonts w:ascii="Times New Roman" w:hAnsi="Times New Roman" w:cs="Times New Roman"/>
        </w:rPr>
        <w:t>Markelz</w:t>
      </w:r>
      <w:proofErr w:type="spellEnd"/>
      <w:r>
        <w:rPr>
          <w:rFonts w:ascii="Times New Roman" w:hAnsi="Times New Roman" w:cs="Times New Roman"/>
        </w:rPr>
        <w:t xml:space="preserve"> RJC</w:t>
      </w:r>
      <w:r w:rsidRPr="005612FE">
        <w:rPr>
          <w:rFonts w:ascii="Times New Roman" w:hAnsi="Times New Roman" w:cs="Times New Roman"/>
        </w:rPr>
        <w:t xml:space="preserve">, </w:t>
      </w:r>
      <w:r>
        <w:rPr>
          <w:rFonts w:ascii="Times New Roman" w:hAnsi="Times New Roman" w:cs="Times New Roman"/>
        </w:rPr>
        <w:t>Covington MF,</w:t>
      </w:r>
      <w:r w:rsidR="00FC4C22" w:rsidRPr="00FC4C22">
        <w:rPr>
          <w:rFonts w:ascii="Times New Roman" w:hAnsi="Times New Roman" w:cs="Times New Roman"/>
        </w:rPr>
        <w:t xml:space="preserve"> </w:t>
      </w:r>
      <w:r w:rsidR="00FC4C22">
        <w:rPr>
          <w:rFonts w:ascii="Times New Roman" w:hAnsi="Times New Roman" w:cs="Times New Roman"/>
        </w:rPr>
        <w:t>Brock M,</w:t>
      </w:r>
      <w:r>
        <w:rPr>
          <w:rFonts w:ascii="Times New Roman" w:hAnsi="Times New Roman" w:cs="Times New Roman"/>
        </w:rPr>
        <w:t xml:space="preserve"> </w:t>
      </w:r>
      <w:proofErr w:type="spellStart"/>
      <w:r w:rsidRPr="005612FE">
        <w:rPr>
          <w:rFonts w:ascii="Times New Roman" w:hAnsi="Times New Roman" w:cs="Times New Roman"/>
        </w:rPr>
        <w:t>Devisetty</w:t>
      </w:r>
      <w:proofErr w:type="spellEnd"/>
      <w:r w:rsidRPr="005612FE">
        <w:rPr>
          <w:rFonts w:ascii="Times New Roman" w:hAnsi="Times New Roman" w:cs="Times New Roman"/>
        </w:rPr>
        <w:t xml:space="preserve"> UK, </w:t>
      </w:r>
      <w:proofErr w:type="spellStart"/>
      <w:r>
        <w:rPr>
          <w:rFonts w:ascii="Times New Roman" w:hAnsi="Times New Roman" w:cs="Times New Roman"/>
        </w:rPr>
        <w:t>Kliebenstein</w:t>
      </w:r>
      <w:proofErr w:type="spellEnd"/>
      <w:r>
        <w:rPr>
          <w:rFonts w:ascii="Times New Roman" w:hAnsi="Times New Roman" w:cs="Times New Roman"/>
        </w:rPr>
        <w:t xml:space="preserve"> D, </w:t>
      </w:r>
      <w:proofErr w:type="spellStart"/>
      <w:r w:rsidRPr="005612FE">
        <w:rPr>
          <w:rFonts w:ascii="Times New Roman" w:hAnsi="Times New Roman" w:cs="Times New Roman"/>
        </w:rPr>
        <w:t>Weinig</w:t>
      </w:r>
      <w:proofErr w:type="spellEnd"/>
      <w:r w:rsidRPr="005612FE">
        <w:rPr>
          <w:rFonts w:ascii="Times New Roman" w:hAnsi="Times New Roman" w:cs="Times New Roman"/>
        </w:rPr>
        <w:t xml:space="preserve"> C, </w:t>
      </w:r>
      <w:proofErr w:type="spellStart"/>
      <w:r w:rsidRPr="005612FE">
        <w:rPr>
          <w:rFonts w:ascii="Times New Roman" w:hAnsi="Times New Roman" w:cs="Times New Roman"/>
        </w:rPr>
        <w:t>Maloof</w:t>
      </w:r>
      <w:proofErr w:type="spellEnd"/>
      <w:r w:rsidRPr="005612FE">
        <w:rPr>
          <w:rFonts w:ascii="Times New Roman" w:hAnsi="Times New Roman" w:cs="Times New Roman"/>
        </w:rPr>
        <w:t xml:space="preserve"> JN </w:t>
      </w:r>
    </w:p>
    <w:p w14:paraId="387A0CFA" w14:textId="62BEEFF3" w:rsidR="00C04362" w:rsidRPr="00270DD6" w:rsidRDefault="00270DD6" w:rsidP="00D84657">
      <w:pPr>
        <w:spacing w:after="0" w:line="480" w:lineRule="auto"/>
        <w:rPr>
          <w:rFonts w:ascii="Times New Roman" w:hAnsi="Times New Roman" w:cs="Times New Roman"/>
          <w:b/>
        </w:rPr>
      </w:pPr>
      <w:r>
        <w:rPr>
          <w:rFonts w:ascii="Times New Roman" w:hAnsi="Times New Roman" w:cs="Times New Roman"/>
          <w:b/>
        </w:rPr>
        <w:t xml:space="preserve"> </w:t>
      </w:r>
    </w:p>
    <w:p w14:paraId="5941F4FB" w14:textId="4FF75859" w:rsidR="006E0172" w:rsidRPr="00D84657" w:rsidRDefault="0006024E" w:rsidP="00D84657">
      <w:pPr>
        <w:spacing w:after="0" w:line="480" w:lineRule="auto"/>
        <w:rPr>
          <w:rFonts w:ascii="Times New Roman" w:hAnsi="Times New Roman" w:cs="Times New Roman"/>
        </w:rPr>
      </w:pPr>
      <w:r w:rsidRPr="004E2E2E">
        <w:rPr>
          <w:rFonts w:ascii="Times New Roman" w:hAnsi="Times New Roman" w:cs="Times New Roman"/>
          <w:i/>
        </w:rPr>
        <w:t xml:space="preserve">Brassica </w:t>
      </w:r>
      <w:proofErr w:type="spellStart"/>
      <w:proofErr w:type="gramStart"/>
      <w:r w:rsidRPr="004E2E2E">
        <w:rPr>
          <w:rFonts w:ascii="Times New Roman" w:hAnsi="Times New Roman" w:cs="Times New Roman"/>
          <w:i/>
        </w:rPr>
        <w:t>rapa</w:t>
      </w:r>
      <w:proofErr w:type="spellEnd"/>
      <w:proofErr w:type="gramEnd"/>
      <w:r>
        <w:rPr>
          <w:rFonts w:ascii="Times New Roman" w:hAnsi="Times New Roman" w:cs="Times New Roman"/>
        </w:rPr>
        <w:t xml:space="preserve"> is an emerging model species for </w:t>
      </w:r>
      <w:r w:rsidR="004E2E2E">
        <w:rPr>
          <w:rFonts w:ascii="Times New Roman" w:hAnsi="Times New Roman" w:cs="Times New Roman"/>
        </w:rPr>
        <w:t xml:space="preserve">agronomic, ecological, evolutionary and translational studies. </w:t>
      </w:r>
      <w:r>
        <w:rPr>
          <w:rFonts w:ascii="Times New Roman" w:hAnsi="Times New Roman" w:cs="Times New Roman"/>
        </w:rPr>
        <w:t xml:space="preserve"> </w:t>
      </w:r>
      <w:r w:rsidR="006E0172" w:rsidRPr="00D84657">
        <w:rPr>
          <w:rFonts w:ascii="Times New Roman" w:hAnsi="Times New Roman" w:cs="Times New Roman"/>
        </w:rPr>
        <w:t xml:space="preserve">Here we describe high-density SNP discovery and genetic map construction for a </w:t>
      </w:r>
      <w:r w:rsidR="006E0172" w:rsidRPr="00F1215A">
        <w:rPr>
          <w:rFonts w:ascii="Times New Roman" w:hAnsi="Times New Roman" w:cs="Times New Roman"/>
          <w:i/>
        </w:rPr>
        <w:t xml:space="preserve">Brassica </w:t>
      </w:r>
      <w:proofErr w:type="spellStart"/>
      <w:proofErr w:type="gramStart"/>
      <w:r w:rsidR="006E0172" w:rsidRPr="00F1215A">
        <w:rPr>
          <w:rFonts w:ascii="Times New Roman" w:hAnsi="Times New Roman" w:cs="Times New Roman"/>
          <w:i/>
        </w:rPr>
        <w:t>rapa</w:t>
      </w:r>
      <w:proofErr w:type="spellEnd"/>
      <w:proofErr w:type="gramEnd"/>
      <w:r w:rsidR="006E0172" w:rsidRPr="00D84657">
        <w:rPr>
          <w:rFonts w:ascii="Times New Roman" w:hAnsi="Times New Roman" w:cs="Times New Roman"/>
        </w:rPr>
        <w:t xml:space="preserve"> recombinant inbred line population. We also use the genotype data from the population to detect and remedy putative genome </w:t>
      </w:r>
      <w:proofErr w:type="spellStart"/>
      <w:r w:rsidR="006E0172" w:rsidRPr="00D84657">
        <w:rPr>
          <w:rFonts w:ascii="Times New Roman" w:hAnsi="Times New Roman" w:cs="Times New Roman"/>
        </w:rPr>
        <w:t>mis</w:t>
      </w:r>
      <w:proofErr w:type="spellEnd"/>
      <w:r w:rsidR="006E0172" w:rsidRPr="00D84657">
        <w:rPr>
          <w:rFonts w:ascii="Times New Roman" w:hAnsi="Times New Roman" w:cs="Times New Roman"/>
        </w:rPr>
        <w:t xml:space="preserve">-assemblies and to assign scaffold sequences to their likely genomic locations. These improvements to the assembly represent 7.1-8.0% of the annotated </w:t>
      </w:r>
      <w:r w:rsidR="006E0172" w:rsidRPr="004E2E2E">
        <w:rPr>
          <w:rFonts w:ascii="Times New Roman" w:hAnsi="Times New Roman" w:cs="Times New Roman"/>
          <w:i/>
        </w:rPr>
        <w:t xml:space="preserve">Brassica </w:t>
      </w:r>
      <w:proofErr w:type="spellStart"/>
      <w:proofErr w:type="gramStart"/>
      <w:r w:rsidR="006E0172" w:rsidRPr="004E2E2E">
        <w:rPr>
          <w:rFonts w:ascii="Times New Roman" w:hAnsi="Times New Roman" w:cs="Times New Roman"/>
          <w:i/>
        </w:rPr>
        <w:t>rapa</w:t>
      </w:r>
      <w:proofErr w:type="spellEnd"/>
      <w:proofErr w:type="gramEnd"/>
      <w:r w:rsidR="006E0172" w:rsidRPr="00D84657">
        <w:rPr>
          <w:rFonts w:ascii="Times New Roman" w:hAnsi="Times New Roman" w:cs="Times New Roman"/>
        </w:rPr>
        <w:t xml:space="preserve"> genome. We demonstrate how this new resource is a significant improvement for QTL analysis over the current low-density genetic map</w:t>
      </w:r>
      <w:bookmarkStart w:id="2" w:name="introduction"/>
      <w:bookmarkEnd w:id="2"/>
      <w:r w:rsidR="004E2E2E">
        <w:rPr>
          <w:rFonts w:ascii="Times New Roman" w:hAnsi="Times New Roman" w:cs="Times New Roman"/>
        </w:rPr>
        <w:t xml:space="preserve"> by increasing mapping resolution and providing genomic coordinates of the molecular markers to aid in candidate gene discovery. These improvements in the genome annotation and new molecular resources should be of general interest to the </w:t>
      </w:r>
      <w:proofErr w:type="spellStart"/>
      <w:r w:rsidR="004E2E2E">
        <w:rPr>
          <w:rFonts w:ascii="Times New Roman" w:hAnsi="Times New Roman" w:cs="Times New Roman"/>
        </w:rPr>
        <w:t>Brassicacaea</w:t>
      </w:r>
      <w:proofErr w:type="spellEnd"/>
      <w:r w:rsidR="004E2E2E">
        <w:rPr>
          <w:rFonts w:ascii="Times New Roman" w:hAnsi="Times New Roman" w:cs="Times New Roman"/>
        </w:rPr>
        <w:t xml:space="preserve"> genomics community. </w:t>
      </w:r>
    </w:p>
    <w:p w14:paraId="7902D2EA" w14:textId="77777777" w:rsidR="0079585B" w:rsidRPr="004E2E2E" w:rsidRDefault="006E0172" w:rsidP="00D84657">
      <w:pPr>
        <w:spacing w:after="0" w:line="480" w:lineRule="auto"/>
        <w:rPr>
          <w:rFonts w:ascii="Times New Roman" w:hAnsi="Times New Roman" w:cs="Times New Roman"/>
          <w:b/>
        </w:rPr>
      </w:pPr>
      <w:r w:rsidRPr="004E2E2E">
        <w:rPr>
          <w:rFonts w:ascii="Times New Roman" w:hAnsi="Times New Roman" w:cs="Times New Roman"/>
          <w:b/>
        </w:rPr>
        <w:t>Introduction</w:t>
      </w:r>
      <w:bookmarkStart w:id="3" w:name="quantitative-genetics-resources"/>
      <w:bookmarkStart w:id="4" w:name="original-marker-sets"/>
      <w:bookmarkStart w:id="5" w:name="methods"/>
      <w:bookmarkEnd w:id="3"/>
      <w:bookmarkEnd w:id="4"/>
      <w:bookmarkEnd w:id="5"/>
    </w:p>
    <w:p w14:paraId="6E1A82AA" w14:textId="1B0F41D5" w:rsidR="0079585B" w:rsidRPr="00D84657" w:rsidRDefault="0079585B" w:rsidP="00D84657">
      <w:pPr>
        <w:spacing w:after="0" w:line="480" w:lineRule="auto"/>
        <w:rPr>
          <w:rFonts w:ascii="Times New Roman" w:hAnsi="Times New Roman" w:cs="Times New Roman"/>
        </w:rPr>
      </w:pPr>
      <w:r w:rsidRPr="00D84657">
        <w:rPr>
          <w:rFonts w:ascii="Times New Roman" w:hAnsi="Times New Roman" w:cs="Times New Roman"/>
        </w:rPr>
        <w:t xml:space="preserve">The </w:t>
      </w:r>
      <w:r w:rsidR="006D5E67">
        <w:rPr>
          <w:rFonts w:ascii="Times New Roman" w:hAnsi="Times New Roman" w:cs="Times New Roman"/>
        </w:rPr>
        <w:t xml:space="preserve">Brassica genus provides up to 12% of oil </w:t>
      </w:r>
      <w:r w:rsidRPr="00D84657">
        <w:rPr>
          <w:rFonts w:ascii="Times New Roman" w:hAnsi="Times New Roman" w:cs="Times New Roman"/>
        </w:rPr>
        <w:t xml:space="preserve">calories and is important for providing micronutrients in human diets throughout Asia </w:t>
      </w:r>
      <w:r w:rsidR="00A74FB3">
        <w:rPr>
          <w:rFonts w:ascii="Times New Roman" w:hAnsi="Times New Roman" w:cs="Times New Roman"/>
        </w:rPr>
        <w:fldChar w:fldCharType="begin"/>
      </w:r>
      <w:r w:rsidR="00A74FB3">
        <w:rPr>
          <w:rFonts w:ascii="Times New Roman" w:hAnsi="Times New Roman" w:cs="Times New Roman"/>
        </w:rPr>
        <w:instrText xml:space="preserve"> ADDIN ZOTERO_ITEM CSL_CITATION {"citationID":"k6q9llor8","properties":{"formattedCitation":"{\\rtf (Wang {\\i{}et al.} 2011)}","plainCitation":"(Wang et al. 2011)"},"citationItems":[{"id":1741,"uris":["http://zotero.org/users/2563346/items/8II3GP6T"],"uri":["http://zotero.org/users/2563346/items/8II3GP6T"],"itemData":{"id":1741,"type":"article-journal","title":"The genome of the mesopolyploid crop species Brassica rapa","container-title":"Nature Genetics","page":"1035-1039","volume":"43","issue":"10","source":"www.nature.com","abstract":"We report the annotation and analysis of the draft genome sequence of Brassica rapa accession Chiifu-401-42, a Chinese cabbage. We modeled 41,174 protein coding genes in the B. rapa genome, which has undergone genome triplication. We used Arabidopsis thaliana as an outgroup for investigating the consequences of genome triplication, such as structural and functional evolution. The extent of gene loss (fractionation) among triplicated genome segments varies, with one of the three copies consistently retaining a disproportionately large fraction of the genes expected to have been present in its ancestor. Variation in the number of members of gene families present in the genome may contribute to the remarkable morphological plasticity of Brassica species. The B. rapa genome sequence provides an important resource for studying the evolution of polyploid genomes and underpins the genetic improvement of Brassica oil and vegetable crops.","DOI":"10.1038/ng.919","ISSN":"1061-4036","journalAbbreviation":"Nat Genet","language":"en","author":[{"family":"Wang","given":"Xiaowu"},{"family":"Wang","given":"Hanzhong"},{"family":"Wang","given":"Jun"},{"family":"Sun","given":"Rifei"},{"family":"Wu","given":"Jian"},{"family":"Liu","given":"Shengyi"},{"family":"Bai","given":"Yinqi"},{"family":"Mun","given":"Jeong-Hwan"},{"family":"Bancroft","given":"Ian"},{"family":"Cheng","given":"Feng"},{"family":"Huang","given":"Sanwen"},{"family":"Li","given":"Xixiang"},{"family":"Hua","given":"Wei"},{"family":"Wang","given":"Junyi"},{"family":"Wang","given":"Xiyin"},{"family":"Freeling","given":"Michael"},{"family":"Pires","given":"J. Chris"},{"family":"Paterson","given":"Andrew H."},{"family":"Chalhoub","given":"Boulos"},{"family":"Wang","given":"Bo"},{"family":"Hayward","given":"Alice"},{"family":"Sharpe","given":"Andrew G."},{"family":"Park","given":"Beom-Seok"},{"family":"Weisshaar","given":"Bernd"},{"family":"Liu","given":"Binghang"},{"family":"Li","given":"Bo"},{"family":"Liu","given":"Bo"},{"family":"Tong","given":"Chaobo"},{"family":"Song","given":"Chi"},{"family":"Duran","given":"Christopher"},{"family":"Peng","given":"Chunfang"},{"family":"Geng","given":"Chunyu"},{"family":"Koh","given":"Chushin"},{"family":"Lin","given":"Chuyu"},{"family":"Edwards","given":"David"},{"family":"Mu","given":"Desheng"},{"family":"Shen","given":"Di"},{"family":"Soumpourou","given":"Eleni"},{"family":"Li","given":"Fei"},{"family":"Fraser","given":"Fiona"},{"family":"Conant","given":"Gavin"},{"family":"Lassalle","given":"Gilles"},{"family":"King","given":"Graham J."},{"family":"Bonnema","given":"Guusje"},{"family":"Tang","given":"Haibao"},{"family":"Wang","given":"Haiping"},{"family":"Belcram","given":"Harry"},{"family":"Zhou","given":"Heling"},{"family":"Hirakawa","given":"Hideki"},{"family":"Abe","given":"Hiroshi"},{"family":"Guo","given":"Hui"},{"family":"Wang","given":"Hui"},{"family":"Jin","given":"Huizhe"},{"family":"Parkin","given":"Isobel A. P."},{"family":"Batley","given":"Jacqueline"},{"family":"Kim","given":"Jeong-Sun"},{"family":"Just","given":"Jérémy"},{"family":"Li","given":"Jianwen"},{"family":"Xu","given":"Jiaohui"},{"family":"Deng","given":"Jie"},{"family":"Kim","given":"Jin A."},{"family":"Li","given":"Jingping"},{"family":"Yu","given":"Jingyin"},{"family":"Meng","given":"Jinling"},{"family":"Wang","given":"Jinpeng"},{"family":"Min","given":"Jiumeng"},{"family":"Poulain","given":"Julie"},{"family":"Wang","given":"Jun"},{"family":"Hatakeyama","given":"Katsunori"},{"family":"Wu","given":"Kui"},{"family":"Wang","given":"Li"},{"family":"Fang","given":"Lu"},{"family":"Trick","given":"Martin"},{"family":"Links","given":"Matthew G."},{"family":"Zhao","given":"Meixia"},{"family":"Jin","given":"Mina"},{"family":"Ramchiary","given":"Nirala"},{"family":"Drou","given":"Nizar"},{"family":"Berkman","given":"Paul J."},{"family":"Cai","given":"Qingle"},{"family":"Huang","given":"Quanfei"},{"family":"Li","given":"Ruiqiang"},{"family":"Tabata","given":"Satoshi"},{"family":"Cheng","given":"Shifeng"},{"family":"Zhang","given":"Shu"},{"family":"Zhang","given":"Shujiang"},{"family":"Huang","given":"Shunmou"},{"family":"Sato","given":"Shusei"},{"family":"Sun","given":"Silong"},{"family":"Kwon","given":"Soo-Jin"},{"family":"Choi","given":"Su-Ryun"},{"family":"Lee","given":"Tae-Ho"},{"family":"Fan","given":"Wei"},{"family":"Zhao","given":"Xiang"},{"family":"Tan","given":"Xu"},{"family":"Xu","given":"Xun"},{"family":"Wang","given":"Yan"},{"family":"Qiu","given":"Yang"},{"family":"Yin","given":"Ye"},{"family":"Li","given":"Yingrui"},{"family":"Du","given":"Yongchen"},{"family":"Liao","given":"Yongcui"},{"family":"Lim","given":"Yongpyo"},{"family":"Narusaka","given":"Yoshihiro"},{"family":"Wang","given":"Yupeng"},{"family":"Wang","given":"Zhenyi"},{"family":"Li","given":"Zhenyu"},{"family":"Wang","given":"Zhiwen"},{"family":"Xiong","given":"Zhiyong"},{"family":"Zhang","given":"Zhonghua"}],"issued":{"date-parts":[["2011",10]]}}}],"schema":"https://github.com/citation-style-language/schema/raw/master/csl-citation.json"} </w:instrText>
      </w:r>
      <w:r w:rsidR="00A74FB3">
        <w:rPr>
          <w:rFonts w:ascii="Times New Roman" w:hAnsi="Times New Roman" w:cs="Times New Roman"/>
        </w:rPr>
        <w:fldChar w:fldCharType="separate"/>
      </w:r>
      <w:r w:rsidR="00A74FB3" w:rsidRPr="00A74FB3">
        <w:rPr>
          <w:rFonts w:ascii="Times New Roman" w:hAnsi="Times New Roman" w:cs="Times New Roman"/>
        </w:rPr>
        <w:t xml:space="preserve">(Wang </w:t>
      </w:r>
      <w:r w:rsidR="00A74FB3" w:rsidRPr="00A74FB3">
        <w:rPr>
          <w:rFonts w:ascii="Times New Roman" w:hAnsi="Times New Roman" w:cs="Times New Roman"/>
          <w:i/>
          <w:iCs/>
        </w:rPr>
        <w:t>et al.</w:t>
      </w:r>
      <w:r w:rsidR="00A74FB3" w:rsidRPr="00A74FB3">
        <w:rPr>
          <w:rFonts w:ascii="Times New Roman" w:hAnsi="Times New Roman" w:cs="Times New Roman"/>
        </w:rPr>
        <w:t xml:space="preserve"> 2011)</w:t>
      </w:r>
      <w:r w:rsidR="00A74FB3">
        <w:rPr>
          <w:rFonts w:ascii="Times New Roman" w:hAnsi="Times New Roman" w:cs="Times New Roman"/>
        </w:rPr>
        <w:fldChar w:fldCharType="end"/>
      </w:r>
      <w:r w:rsidR="00A74FB3">
        <w:rPr>
          <w:rFonts w:ascii="Times New Roman" w:hAnsi="Times New Roman" w:cs="Times New Roman"/>
        </w:rPr>
        <w:t xml:space="preserve">, </w:t>
      </w:r>
      <w:r w:rsidRPr="00D84657">
        <w:rPr>
          <w:rFonts w:ascii="Times New Roman" w:hAnsi="Times New Roman" w:cs="Times New Roman"/>
        </w:rPr>
        <w:t xml:space="preserve">book </w:t>
      </w:r>
      <w:commentRangeStart w:id="6"/>
      <w:r w:rsidRPr="00D84657">
        <w:rPr>
          <w:rFonts w:ascii="Times New Roman" w:hAnsi="Times New Roman" w:cs="Times New Roman"/>
        </w:rPr>
        <w:t>ref</w:t>
      </w:r>
      <w:commentRangeEnd w:id="6"/>
      <w:r w:rsidR="00E1091A">
        <w:rPr>
          <w:rStyle w:val="CommentReference"/>
        </w:rPr>
        <w:commentReference w:id="6"/>
      </w:r>
      <w:r w:rsidRPr="00D84657">
        <w:rPr>
          <w:rFonts w:ascii="Times New Roman" w:hAnsi="Times New Roman" w:cs="Times New Roman"/>
        </w:rPr>
        <w:t xml:space="preserve">, </w:t>
      </w:r>
      <w:proofErr w:type="spellStart"/>
      <w:r w:rsidRPr="00D84657">
        <w:rPr>
          <w:rFonts w:ascii="Times New Roman" w:hAnsi="Times New Roman" w:cs="Times New Roman"/>
        </w:rPr>
        <w:t>fao</w:t>
      </w:r>
      <w:proofErr w:type="spellEnd"/>
      <w:r w:rsidRPr="00D84657">
        <w:rPr>
          <w:rFonts w:ascii="Times New Roman" w:hAnsi="Times New Roman" w:cs="Times New Roman"/>
        </w:rPr>
        <w:t>/stat/</w:t>
      </w:r>
      <w:r w:rsidR="006D5E67">
        <w:rPr>
          <w:rFonts w:ascii="Times New Roman" w:hAnsi="Times New Roman" w:cs="Times New Roman"/>
        </w:rPr>
        <w:t>website</w:t>
      </w:r>
      <w:r w:rsidRPr="00D84657">
        <w:rPr>
          <w:rFonts w:ascii="Times New Roman" w:hAnsi="Times New Roman" w:cs="Times New Roman"/>
        </w:rPr>
        <w:t xml:space="preserve">). Recently sequenced species within this genus include </w:t>
      </w:r>
      <w:r w:rsidRPr="00F1215A">
        <w:rPr>
          <w:rFonts w:ascii="Times New Roman" w:hAnsi="Times New Roman" w:cs="Times New Roman"/>
          <w:i/>
        </w:rPr>
        <w:t xml:space="preserve">Brassica </w:t>
      </w:r>
      <w:proofErr w:type="spellStart"/>
      <w:r w:rsidRPr="00F1215A">
        <w:rPr>
          <w:rFonts w:ascii="Times New Roman" w:hAnsi="Times New Roman" w:cs="Times New Roman"/>
          <w:i/>
        </w:rPr>
        <w:t>napus</w:t>
      </w:r>
      <w:proofErr w:type="spellEnd"/>
      <w:r w:rsidRPr="00D84657">
        <w:rPr>
          <w:rFonts w:ascii="Times New Roman" w:hAnsi="Times New Roman" w:cs="Times New Roman"/>
        </w:rPr>
        <w:t xml:space="preserve">, </w:t>
      </w:r>
      <w:r w:rsidRPr="00F1215A">
        <w:rPr>
          <w:rFonts w:ascii="Times New Roman" w:hAnsi="Times New Roman" w:cs="Times New Roman"/>
          <w:i/>
        </w:rPr>
        <w:t>Brassi</w:t>
      </w:r>
      <w:r w:rsidR="00D84657" w:rsidRPr="00F1215A">
        <w:rPr>
          <w:rFonts w:ascii="Times New Roman" w:hAnsi="Times New Roman" w:cs="Times New Roman"/>
          <w:i/>
        </w:rPr>
        <w:t xml:space="preserve">ca </w:t>
      </w:r>
      <w:proofErr w:type="spellStart"/>
      <w:r w:rsidR="00D84657" w:rsidRPr="00F1215A">
        <w:rPr>
          <w:rFonts w:ascii="Times New Roman" w:hAnsi="Times New Roman" w:cs="Times New Roman"/>
          <w:i/>
        </w:rPr>
        <w:t>rapa</w:t>
      </w:r>
      <w:proofErr w:type="spellEnd"/>
      <w:r w:rsidR="00D84657">
        <w:rPr>
          <w:rFonts w:ascii="Times New Roman" w:hAnsi="Times New Roman" w:cs="Times New Roman"/>
        </w:rPr>
        <w:t xml:space="preserve">, and </w:t>
      </w:r>
      <w:r w:rsidR="00D84657" w:rsidRPr="00F1215A">
        <w:rPr>
          <w:rFonts w:ascii="Times New Roman" w:hAnsi="Times New Roman" w:cs="Times New Roman"/>
          <w:i/>
        </w:rPr>
        <w:lastRenderedPageBreak/>
        <w:t xml:space="preserve">Brassica </w:t>
      </w:r>
      <w:proofErr w:type="spellStart"/>
      <w:r w:rsidR="00D84657" w:rsidRPr="00F1215A">
        <w:rPr>
          <w:rFonts w:ascii="Times New Roman" w:hAnsi="Times New Roman" w:cs="Times New Roman"/>
          <w:i/>
        </w:rPr>
        <w:t>oleracea</w:t>
      </w:r>
      <w:proofErr w:type="spellEnd"/>
      <w:r w:rsidR="00D84657">
        <w:rPr>
          <w:rFonts w:ascii="Times New Roman" w:hAnsi="Times New Roman" w:cs="Times New Roman"/>
        </w:rPr>
        <w:t xml:space="preserve"> </w:t>
      </w:r>
      <w:r w:rsidR="00D84657">
        <w:rPr>
          <w:rFonts w:ascii="Times New Roman" w:hAnsi="Times New Roman" w:cs="Times New Roman"/>
        </w:rPr>
        <w:fldChar w:fldCharType="begin"/>
      </w:r>
      <w:r w:rsidR="00D84657">
        <w:rPr>
          <w:rFonts w:ascii="Times New Roman" w:hAnsi="Times New Roman" w:cs="Times New Roman"/>
        </w:rPr>
        <w:instrText xml:space="preserve"> ADDIN ZOTERO_ITEM CSL_CITATION {"citationID":"265asfr3b3","properties":{"formattedCitation":"{\\rtf (Wang {\\i{}et al.} 2011; Liu {\\i{}et al.} 2014; Chalhoub {\\i{}et al.} 2014)}","plainCitation":"(Wang et al. 2011; Liu et al. 2014; Chalhoub et al. 2014)"},"citationItems":[{"id":1741,"uris":["http://zotero.org/users/2563346/items/8II3GP6T"],"uri":["http://zotero.org/users/2563346/items/8II3GP6T"],"itemData":{"id":1741,"type":"article-journal","title":"The genome of the mesopolyploid crop species Brassica rapa","container-title":"Nature Genetics","page":"1035-1039","volume":"43","issue":"10","source":"www.nature.com","abstract":"We report the annotation and analysis of the draft genome sequence of Brassica rapa accession Chiifu-401-42, a Chinese cabbage. We modeled 41,174 protein coding genes in the B. rapa genome, which has undergone genome triplication. We used Arabidopsis thaliana as an outgroup for investigating the consequences of genome triplication, such as structural and functional evolution. The extent of gene loss (fractionation) among triplicated genome segments varies, with one of the three copies consistently retaining a disproportionately large fraction of the genes expected to have been present in its ancestor. Variation in the number of members of gene families present in the genome may contribute to the remarkable morphological plasticity of Brassica species. The B. rapa genome sequence provides an important resource for studying the evolution of polyploid genomes and underpins the genetic improvement of Brassica oil and vegetable crops.","DOI":"10.1038/ng.919","ISSN":"1061-4036","journalAbbreviation":"Nat Genet","language":"en","author":[{"family":"Wang","given":"Xiaowu"},{"family":"Wang","given":"Hanzhong"},{"family":"Wang","given":"Jun"},{"family":"Sun","given":"Rifei"},{"family":"Wu","given":"Jian"},{"family":"Liu","given":"Shengyi"},{"family":"Bai","given":"Yinqi"},{"family":"Mun","given":"Jeong-Hwan"},{"family":"Bancroft","given":"Ian"},{"family":"Cheng","given":"Feng"},{"family":"Huang","given":"Sanwen"},{"family":"Li","given":"Xixiang"},{"family":"Hua","given":"Wei"},{"family":"Wang","given":"Junyi"},{"family":"Wang","given":"Xiyin"},{"family":"Freeling","given":"Michael"},{"family":"Pires","given":"J. Chris"},{"family":"Paterson","given":"Andrew H."},{"family":"Chalhoub","given":"Boulos"},{"family":"Wang","given":"Bo"},{"family":"Hayward","given":"Alice"},{"family":"Sharpe","given":"Andrew G."},{"family":"Park","given":"Beom-Seok"},{"family":"Weisshaar","given":"Bernd"},{"family":"Liu","given":"Binghang"},{"family":"Li","given":"Bo"},{"family":"Liu","given":"Bo"},{"family":"Tong","given":"Chaobo"},{"family":"Song","given":"Chi"},{"family":"Duran","given":"Christopher"},{"family":"Peng","given":"Chunfang"},{"family":"Geng","given":"Chunyu"},{"family":"Koh","given":"Chushin"},{"family":"Lin","given":"Chuyu"},{"family":"Edwards","given":"David"},{"family":"Mu","given":"Desheng"},{"family":"Shen","given":"Di"},{"family":"Soumpourou","given":"Eleni"},{"family":"Li","given":"Fei"},{"family":"Fraser","given":"Fiona"},{"family":"Conant","given":"Gavin"},{"family":"Lassalle","given":"Gilles"},{"family":"King","given":"Graham J."},{"family":"Bonnema","given":"Guusje"},{"family":"Tang","given":"Haibao"},{"family":"Wang","given":"Haiping"},{"family":"Belcram","given":"Harry"},{"family":"Zhou","given":"Heling"},{"family":"Hirakawa","given":"Hideki"},{"family":"Abe","given":"Hiroshi"},{"family":"Guo","given":"Hui"},{"family":"Wang","given":"Hui"},{"family":"Jin","given":"Huizhe"},{"family":"Parkin","given":"Isobel A. P."},{"family":"Batley","given":"Jacqueline"},{"family":"Kim","given":"Jeong-Sun"},{"family":"Just","given":"Jérémy"},{"family":"Li","given":"Jianwen"},{"family":"Xu","given":"Jiaohui"},{"family":"Deng","given":"Jie"},{"family":"Kim","given":"Jin A."},{"family":"Li","given":"Jingping"},{"family":"Yu","given":"Jingyin"},{"family":"Meng","given":"Jinling"},{"family":"Wang","given":"Jinpeng"},{"family":"Min","given":"Jiumeng"},{"family":"Poulain","given":"Julie"},{"family":"Wang","given":"Jun"},{"family":"Hatakeyama","given":"Katsunori"},{"family":"Wu","given":"Kui"},{"family":"Wang","given":"Li"},{"family":"Fang","given":"Lu"},{"family":"Trick","given":"Martin"},{"family":"Links","given":"Matthew G."},{"family":"Zhao","given":"Meixia"},{"family":"Jin","given":"Mina"},{"family":"Ramchiary","given":"Nirala"},{"family":"Drou","given":"Nizar"},{"family":"Berkman","given":"Paul J."},{"family":"Cai","given":"Qingle"},{"family":"Huang","given":"Quanfei"},{"family":"Li","given":"Ruiqiang"},{"family":"Tabata","given":"Satoshi"},{"family":"Cheng","given":"Shifeng"},{"family":"Zhang","given":"Shu"},{"family":"Zhang","given":"Shujiang"},{"family":"Huang","given":"Shunmou"},{"family":"Sato","given":"Shusei"},{"family":"Sun","given":"Silong"},{"family":"Kwon","given":"Soo-Jin"},{"family":"Choi","given":"Su-Ryun"},{"family":"Lee","given":"Tae-Ho"},{"family":"Fan","given":"Wei"},{"family":"Zhao","given":"Xiang"},{"family":"Tan","given":"Xu"},{"family":"Xu","given":"Xun"},{"family":"Wang","given":"Yan"},{"family":"Qiu","given":"Yang"},{"family":"Yin","given":"Ye"},{"family":"Li","given":"Yingrui"},{"family":"Du","given":"Yongchen"},{"family":"Liao","given":"Yongcui"},{"family":"Lim","given":"Yongpyo"},{"family":"Narusaka","given":"Yoshihiro"},{"family":"Wang","given":"Yupeng"},{"family":"Wang","given":"Zhenyi"},{"family":"Li","given":"Zhenyu"},{"family":"Wang","given":"Zhiwen"},{"family":"Xiong","given":"Zhiyong"},{"family":"Zhang","given":"Zhonghua"}],"issued":{"date-parts":[["2011",10]]}}},{"id":1746,"uris":["http://zotero.org/users/2563346/items/87MSUABK"],"uri":["http://zotero.org/users/2563346/items/87MSUABK"],"itemData":{"id":1746,"type":"article-journal","title":"The Brassica oleracea genome reveals the asymmetrical evolution of polyploid genomes","container-title":"Nature Communications","page":"3930","volume":"5","source":"www.nature.com","abstract":"Polyploidization has provided much genetic variation for plant adaptive evolution, but the mechanisms by which the molecular evolution of polyploid genomes establishes genetic architecture underlying species differentiation are unclear. Brassica is an ideal model to increase knowledge of polyploid evolution. Here we describe a draft genome sequence of Brassica oleracea, comparing it with that of its sister species B. rapa to reveal numerous chromosome rearrangements and asymmetrical gene loss in duplicated genomic blocks, asymmetrical amplification of transposable elements, differential gene co-retention for specific pathways and variation in gene expression, including alternative splicing, among a large number of paralogous and orthologous genes. Genes related to the production of anticancer phytochemicals and morphological variations illustrate consequences of genome duplication and gene divergence, imparting biochemical and morphological variation to B. oleracea. This study provides insights into Brassica genome evolution and will underpin research into the many important crops in this genus.","DOI":"10.1038/ncomms4930","journalAbbreviation":"Nat Commun","language":"en","author":[{"family":"Liu","given":"Shengyi"},{"family":"Liu","given":"Yumei"},{"family":"Yang","given":"Xinhua"},{"family":"Tong","given":"Chaobo"},{"family":"Edwards","given":"David"},{"family":"Parkin","given":"Isobel A. P."},{"family":"Zhao","given":"Meixia"},{"family":"Ma","given":"Jianxin"},{"family":"Yu","given":"Jingyin"},{"family":"Huang","given":"Shunmou"},{"family":"Wang","given":"Xiyin"},{"family":"Wang","given":"Junyi"},{"family":"Lu","given":"Kun"},{"family":"Fang","given":"Zhiyuan"},{"family":"Bancroft","given":"Ian"},{"family":"Yang","given":"Tae-Jin"},{"family":"Hu","given":"Qiong"},{"family":"Wang","given":"Xinfa"},{"family":"Yue","given":"Zhen"},{"family":"Li","given":"Haojie"},{"family":"Yang","given":"Linfeng"},{"family":"Wu","given":"Jian"},{"family":"Zhou","given":"Qing"},{"family":"Wang","given":"Wanxin"},{"family":"King","given":"Graham J."},{"family":"Pires","given":"J. Chris"},{"family":"Lu","given":"Changxin"},{"family":"Wu","given":"Zhangyan"},{"family":"Sampath","given":"Perumal"},{"family":"Wang","given":"Zhuo"},{"family":"Guo","given":"Hui"},{"family":"Pan","given":"Shengkai"},{"family":"Yang","given":"Limei"},{"family":"Min","given":"Jiumeng"},{"family":"Zhang","given":"Dong"},{"family":"Jin","given":"Dianchuan"},{"family":"Li","given":"Wanshun"},{"family":"Belcram","given":"Harry"},{"family":"Tu","given":"Jinxing"},{"family":"Guan","given":"Mei"},{"family":"Qi","given":"Cunkou"},{"family":"Du","given":"Dezhi"},{"family":"Li","given":"Jiana"},{"family":"Jiang","given":"Liangcai"},{"family":"Batley","given":"Jacqueline"},{"family":"Sharpe","given":"Andrew G."},{"family":"Park","given":"Beom-Seok"},{"family":"Ruperao","given":"Pradeep"},{"family":"Cheng","given":"Feng"},{"family":"Waminal","given":"Nomar Espinosa"},{"family":"Huang","given":"Yin"},{"family":"Dong","given":"Caihua"},{"family":"Wang","given":"Li"},{"family":"Li","given":"Jingping"},{"family":"Hu","given":"Zhiyong"},{"family":"Zhuang","given":"Mu"},{"family":"Huang","given":"Yi"},{"family":"Huang","given":"Junyan"},{"family":"Shi","given":"Jiaqin"},{"family":"Mei","given":"Desheng"},{"family":"Liu","given":"Jing"},{"family":"Lee","given":"Tae-Ho"},{"family":"Wang","given":"Jinpeng"},{"family":"Jin","given":"Huizhe"},{"family":"Li","given":"Zaiyun"},{"family":"Li","given":"Xun"},{"family":"Zhang","given":"Jiefu"},{"family":"Xiao","given":"Lu"},{"family":"Zhou","given":"Yongming"},{"family":"Liu","given":"Zhongsong"},{"family":"Liu","given":"Xuequn"},{"family":"Qin","given":"Rui"},{"family":"Tang","given":"Xu"},{"family":"Liu","given":"Wenbin"},{"family":"Wang","given":"Yupeng"},{"family":"Zhang","given":"Yangyong"},{"family":"Lee","given":"Jonghoon"},{"family":"Kim","given":"Hyun Hee"},{"family":"Denoeud","given":"France"},{"family":"Xu","given":"Xun"},{"family":"Liang","given":"Xinming"},{"family":"Hua","given":"Wei"},{"family":"Wang","given":"Xiaowu"},{"family":"Wang","given":"Jun"},{"family":"Chalhoub","given":"Boulos"},{"family":"Paterson","given":"Andrew H."}],"issued":{"date-parts":[["2014",5,23]]}}},{"id":1802,"uris":["http://zotero.org/users/2563346/items/45R2TND5"],"uri":["http://zotero.org/users/2563346/items/45R2TND5"],"itemData":{"id":1802,"type":"article-journal","title":"Early allopolyploid evolution in the post-Neolithic Brassica napus oilseed genome","container-title":"Science","page":"950-953","volume":"345","issue":"6199","source":"science.sciencemag.org","abstract":"The genomic origins of rape oilseed\nMany domesticated plants arose through the meeting of multiple genomes through hybridization and genome doubling, known as polyploidy. Chalhoub et al. sequenced the polyploid genome of Brassica napus, which originated from a recent combination of two distinct genomes approximately 7500 years ago and gave rise to the crops of rape oilseed (canola), kale, and rutabaga. B. napus has undergone multiple events affecting differently sized genetic regions where a gene from one progenitor species has been converted to the copy from a second progenitor species. Some of these gene conversion events appear to have been selected by humans as part of the process of domestication and crop improvement.\nScience, this issue p. 950\nOilseed rape (Brassica napus L.) was formed ~7500 years ago by hybridization between B. rapa and B. oleracea, followed by chromosome doubling, a process known as allopolyploidy. Together with more ancient polyploidizations, this conferred an aggregate 72× genome multiplication since the origin of angiosperms and high gene content. We examined the B. napus genome and the consequences of its recent duplication. The constituent An and Cn subgenomes are engaged in subtle structural, functional, and epigenetic cross-talk, with abundant homeologous exchanges. Incipient gene loss and expression divergence have begun. Selection in B. napus oilseed types has accelerated the loss of glucosinolate genes, while preserving expansion of oil biosynthesis genes. These processes provide insights into allopolyploid evolution and its relationship with crop domestication and improvement.\nThe polyploid genome of oilseed rape exhibits evolution through homologous gene conversion.\nThe polyploid genome of oilseed rape exhibits evolution through homologous gene conversion.","DOI":"10.1126/science.1253435","ISSN":"0036-8075, 1095-9203","note":"PMID: 25146293","language":"en","author":[{"family":"Chalhoub","given":"Boulos"},{"family":"Denoeud","given":"France"},{"family":"Liu","given":"Shengyi"},{"family":"Parkin","given":"Isobel A. P."},{"family":"Tang","given":"Haibao"},{"family":"Wang","given":"Xiyin"},{"family":"Chiquet","given":"Julien"},{"family":"Belcram","given":"Harry"},{"family":"Tong","given":"Chaobo"},{"family":"Samans","given":"Birgit"},{"family":"Corréa","given":"Margot"},{"family":"Silva","given":"Corinne Da"},{"family":"Just","given":"Jérémy"},{"family":"Falentin","given":"Cyril"},{"family":"Koh","given":"Chu Shin"},{"family":"Clainche","given":"Isabelle Le"},{"family":"Bernard","given":"Maria"},{"family":"Bento","given":"Pascal"},{"family":"Noel","given":"Benjamin"},{"family":"Labadie","given":"Karine"},{"family":"Alberti","given":"Adriana"},{"family":"Charles","given":"Mathieu"},{"family":"Arnaud","given":"Dominique"},{"family":"Guo","given":"Hui"},{"family":"Daviaud","given":"Christian"},{"family":"Alamery","given":"Salman"},{"family":"Jabbari","given":"Kamel"},{"family":"Zhao","given":"Meixia"},{"family":"Edger","given":"Patrick P."},{"family":"Chelaifa","given":"Houda"},{"family":"Tack","given":"David"},{"family":"Lassalle","given":"Gilles"},{"family":"Mestiri","given":"Imen"},{"family":"Schnel","given":"Nicolas"},{"family":"Paslier","given":"Marie-Christine Le"},{"family":"Fan","given":"Guangyi"},{"family":"Renault","given":"Victor"},{"family":"Bayer","given":"Philipp E."},{"family":"Golicz","given":"Agnieszka A."},{"family":"Manoli","given":"Sahana"},{"family":"Lee","given":"Tae-Ho"},{"family":"Thi","given":"Vinh Ha Dinh"},{"family":"Chalabi","given":"Smahane"},{"family":"Hu","given":"Qiong"},{"family":"Fan","given":"Chuchuan"},{"family":"Tollenaere","given":"Reece"},{"family":"Lu","given":"Yunhai"},{"family":"Battail","given":"Christophe"},{"family":"Shen","given":"Jinxiong"},{"family":"Sidebottom","given":"Christine H. D."},{"family":"Wang","given":"Xinfa"},{"family":"Canaguier","given":"Aurélie"},{"family":"Chauveau","given":"Aurélie"},{"family":"Bérard","given":"Aurélie"},{"family":"Deniot","given":"Gwenaëlle"},{"family":"Guan","given":"Mei"},{"family":"Liu","given":"Zhongsong"},{"family":"Sun","given":"Fengming"},{"family":"Lim","given":"Yong Pyo"},{"family":"Lyons","given":"Eric"},{"family":"Town","given":"Christopher D."},{"family":"Bancroft","given":"Ian"},{"family":"Wang","given":"Xiaowu"},{"family":"Meng","given":"Jinling"},{"family":"Ma","given":"Jianxin"},{"family":"Pires","given":"J. Chris"},{"family":"King","given":"Graham J."},{"family":"Brunel","given":"Dominique"},{"family":"Delourme","given":"Régine"},{"family":"Renard","given":"Michel"},{"family":"Aury","given":"Jean-Marc"},{"family":"Adams","given":"Keith L."},{"family":"Batley","given":"Jacqueline"},{"family":"Snowdon","given":"Rod J."},{"family":"Tost","given":"Jorg"},{"family":"Edwards","given":"David"},{"family":"Zhou","given":"Yongming"},{"family":"Hua","given":"Wei"},{"family":"Sharpe","given":"Andrew G."},{"family":"Paterson","given":"Andrew H."},{"family":"Guan","given":"Chunyun"},{"family":"Wincker","given":"Patrick"}],"issued":{"date-parts":[["2014",8,22]]},"PMID":"25146293"}}],"schema":"https://github.com/citation-style-language/schema/raw/master/csl-citation.json"} </w:instrText>
      </w:r>
      <w:r w:rsidR="00D84657">
        <w:rPr>
          <w:rFonts w:ascii="Times New Roman" w:hAnsi="Times New Roman" w:cs="Times New Roman"/>
        </w:rPr>
        <w:fldChar w:fldCharType="separate"/>
      </w:r>
      <w:r w:rsidR="00D84657" w:rsidRPr="00D84657">
        <w:rPr>
          <w:rFonts w:ascii="Times New Roman" w:hAnsi="Times New Roman" w:cs="Times New Roman"/>
        </w:rPr>
        <w:t xml:space="preserve">(Wang </w:t>
      </w:r>
      <w:r w:rsidR="00D84657" w:rsidRPr="00D84657">
        <w:rPr>
          <w:rFonts w:ascii="Times New Roman" w:hAnsi="Times New Roman" w:cs="Times New Roman"/>
          <w:i/>
          <w:iCs/>
        </w:rPr>
        <w:t>et al.</w:t>
      </w:r>
      <w:r w:rsidR="00D84657" w:rsidRPr="00D84657">
        <w:rPr>
          <w:rFonts w:ascii="Times New Roman" w:hAnsi="Times New Roman" w:cs="Times New Roman"/>
        </w:rPr>
        <w:t xml:space="preserve"> 2011; Liu </w:t>
      </w:r>
      <w:r w:rsidR="00D84657" w:rsidRPr="00D84657">
        <w:rPr>
          <w:rFonts w:ascii="Times New Roman" w:hAnsi="Times New Roman" w:cs="Times New Roman"/>
          <w:i/>
          <w:iCs/>
        </w:rPr>
        <w:t>et al.</w:t>
      </w:r>
      <w:r w:rsidR="00D84657" w:rsidRPr="00D84657">
        <w:rPr>
          <w:rFonts w:ascii="Times New Roman" w:hAnsi="Times New Roman" w:cs="Times New Roman"/>
        </w:rPr>
        <w:t xml:space="preserve"> 2014; Chalhoub </w:t>
      </w:r>
      <w:r w:rsidR="00D84657" w:rsidRPr="00D84657">
        <w:rPr>
          <w:rFonts w:ascii="Times New Roman" w:hAnsi="Times New Roman" w:cs="Times New Roman"/>
          <w:i/>
          <w:iCs/>
        </w:rPr>
        <w:t>et al.</w:t>
      </w:r>
      <w:r w:rsidR="00D84657" w:rsidRPr="00D84657">
        <w:rPr>
          <w:rFonts w:ascii="Times New Roman" w:hAnsi="Times New Roman" w:cs="Times New Roman"/>
        </w:rPr>
        <w:t xml:space="preserve"> 2014)</w:t>
      </w:r>
      <w:r w:rsidR="00D84657">
        <w:rPr>
          <w:rFonts w:ascii="Times New Roman" w:hAnsi="Times New Roman" w:cs="Times New Roman"/>
        </w:rPr>
        <w:fldChar w:fldCharType="end"/>
      </w:r>
      <w:r w:rsidR="00D84657">
        <w:rPr>
          <w:rFonts w:ascii="Times New Roman" w:hAnsi="Times New Roman" w:cs="Times New Roman"/>
        </w:rPr>
        <w:t xml:space="preserve">. </w:t>
      </w:r>
      <w:r w:rsidRPr="00F1215A">
        <w:rPr>
          <w:rFonts w:ascii="Times New Roman" w:hAnsi="Times New Roman" w:cs="Times New Roman"/>
          <w:i/>
        </w:rPr>
        <w:t xml:space="preserve">Brassica </w:t>
      </w:r>
      <w:proofErr w:type="spellStart"/>
      <w:proofErr w:type="gramStart"/>
      <w:r w:rsidRPr="00F1215A">
        <w:rPr>
          <w:rFonts w:ascii="Times New Roman" w:hAnsi="Times New Roman" w:cs="Times New Roman"/>
          <w:i/>
        </w:rPr>
        <w:t>rapa</w:t>
      </w:r>
      <w:proofErr w:type="spellEnd"/>
      <w:proofErr w:type="gramEnd"/>
      <w:r w:rsidRPr="00D84657">
        <w:rPr>
          <w:rFonts w:ascii="Times New Roman" w:hAnsi="Times New Roman" w:cs="Times New Roman"/>
        </w:rPr>
        <w:t xml:space="preserve"> is a physiologically and morphologically diverse diploid species has 87% gene exon similarity to the model plant </w:t>
      </w:r>
      <w:r w:rsidRPr="00F1215A">
        <w:rPr>
          <w:rFonts w:ascii="Times New Roman" w:hAnsi="Times New Roman" w:cs="Times New Roman"/>
          <w:i/>
        </w:rPr>
        <w:t>Arabidopsis thaliana</w:t>
      </w:r>
      <w:r w:rsidRPr="00D84657">
        <w:rPr>
          <w:rFonts w:ascii="Times New Roman" w:hAnsi="Times New Roman" w:cs="Times New Roman"/>
        </w:rPr>
        <w:t xml:space="preserve"> (Cheng et al. 2013). This makes </w:t>
      </w:r>
      <w:r w:rsidRPr="00F1215A">
        <w:rPr>
          <w:rFonts w:ascii="Times New Roman" w:hAnsi="Times New Roman" w:cs="Times New Roman"/>
          <w:i/>
        </w:rPr>
        <w:t xml:space="preserve">Brassica </w:t>
      </w:r>
      <w:proofErr w:type="spellStart"/>
      <w:proofErr w:type="gramStart"/>
      <w:r w:rsidRPr="00F1215A">
        <w:rPr>
          <w:rFonts w:ascii="Times New Roman" w:hAnsi="Times New Roman" w:cs="Times New Roman"/>
          <w:i/>
        </w:rPr>
        <w:t>rapa</w:t>
      </w:r>
      <w:proofErr w:type="spellEnd"/>
      <w:proofErr w:type="gramEnd"/>
      <w:r w:rsidRPr="00D84657">
        <w:rPr>
          <w:rFonts w:ascii="Times New Roman" w:hAnsi="Times New Roman" w:cs="Times New Roman"/>
        </w:rPr>
        <w:t xml:space="preserve"> a great candidate for comparing and translating knowledge of biological processes into a crop species from Arabidopsis. For example, using homologous Arabidopsis gene information to infer the action of B. </w:t>
      </w:r>
      <w:proofErr w:type="spellStart"/>
      <w:r w:rsidRPr="00D84657">
        <w:rPr>
          <w:rFonts w:ascii="Times New Roman" w:hAnsi="Times New Roman" w:cs="Times New Roman"/>
        </w:rPr>
        <w:t>ra</w:t>
      </w:r>
      <w:r w:rsidR="00EE46EA">
        <w:rPr>
          <w:rFonts w:ascii="Times New Roman" w:hAnsi="Times New Roman" w:cs="Times New Roman"/>
        </w:rPr>
        <w:t>pa</w:t>
      </w:r>
      <w:proofErr w:type="spellEnd"/>
      <w:r w:rsidR="00EE46EA">
        <w:rPr>
          <w:rFonts w:ascii="Times New Roman" w:hAnsi="Times New Roman" w:cs="Times New Roman"/>
        </w:rPr>
        <w:t xml:space="preserve"> genes in flowering time </w:t>
      </w:r>
      <w:r w:rsidR="00EE46EA">
        <w:rPr>
          <w:rFonts w:ascii="Times New Roman" w:hAnsi="Times New Roman" w:cs="Times New Roman"/>
        </w:rPr>
        <w:fldChar w:fldCharType="begin"/>
      </w:r>
      <w:r w:rsidR="00EE46EA">
        <w:rPr>
          <w:rFonts w:ascii="Times New Roman" w:hAnsi="Times New Roman" w:cs="Times New Roman"/>
        </w:rPr>
        <w:instrText xml:space="preserve"> ADDIN ZOTERO_ITEM CSL_CITATION {"citationID":"ageg51k9v","properties":{"formattedCitation":"{\\rtf (Lou {\\i{}et al.} 2011; Xiao {\\i{}et al.} 2013)}","plainCitation":"(Lou et al. 2011; Xiao et al. 2013)"},"citationItems":[{"id":321,"uris":["http://zotero.org/users/2563346/items/XWE2W7NP"],"uri":["http://zotero.org/users/2563346/items/XWE2W7NP"],"itemData":{"id":321,"type":"article-journal","title":"Genetic architecture of the circadian clock and flowering time in Brassica rapa","container-title":"Theoretical and Applied Genetics","page":"397-409","volume":"123","issue":"3","source":"CrossRef","DOI":"10.1007/s00122-011-1592-x","ISSN":"0040-5752, 1432-2242","language":"en","author":[{"family":"Lou","given":"P."},{"family":"Xie","given":"Q."},{"family":"Xu","given":"X."},{"family":"Edwards","given":"C. E."},{"family":"Brock","given":"M. T."},{"family":"Weinig","given":"C."},{"family":"McClung","given":"C. R."}],"issued":{"date-parts":[["2011",8]]}}},{"id":1751,"uris":["http://zotero.org/users/2563346/items/7NW59TVU"],"uri":["http://zotero.org/users/2563346/items/7NW59TVU"],"itemData":{"id":1751,"type":"article-journal","title":"The Brassica rapa FLC homologue FLC2 is a key regulator of flowering time, identified through transcriptional co-expression networks","container-title":"Journal of Experimental Botany","page":"4503-4516","volume":"64","issue":"14","source":"jxb.oxfordjournals.org","abstract":"The role of many genes and interactions among genes involved in flowering time have been studied extensively in Arabidopsis, and the purpose of this study was to investigate how effectively results obtained with the model species Arabidopsis can be applied to the Brassicacea with often larger and more complex genomes. Brassica rapa represents a very close relative, with its triplicated genome, with subgenomes having evolved by genome fractionation. The question of whether this genome fractionation is a random process, or whether specific genes are preferentially retained, such as flowering time (Ft) genes that play a role in the extreme morphological variation within the B. rapa species (displayed by the diverse morphotypes), is addressed. Data are presented showing that indeed Ft genes are preferentially retained, so the next intriguing question is whether these different orthologues of Arabidopsis Ft genes play similar roles compared with Arabidopsis, and what is the role of these different orthologues in B. rapa. Using a genetical–genomics approach, co-location of flowering quantitative trait loci (QTLs) and expression QTLs (eQTLs) resulted in identification of candidate genes for flowering QTLs and visualization of co-expression networks of Ft genes and flowering time. A major flowering QTL on A02 at the BrFLC2 locus co-localized with cis eQTLs for BrFLC2, BrSSR1, and BrTCP11, and trans eQTLs for the photoperiod gene BrCO and two paralogues of the floral integrator genes BrSOC1 and BrFT. It is concluded that the BrFLC2 Ft gene is a major regulator of flowering time in the studied doubled haploid population.","DOI":"10.1093/jxb/ert264","ISSN":"0022-0957, 1460-2431","note":"PMID: 24078668","journalAbbreviation":"J. Exp. Bot.","language":"en","author":[{"family":"Xiao","given":"Dong"},{"family":"Zhao","given":"Jian J."},{"family":"Hou","given":"Xi L."},{"family":"Basnet","given":"Ram K."},{"family":"Carpio","given":"Dunia P. D."},{"family":"Zhang","given":"Ning W."},{"family":"Bucher","given":"Johan"},{"family":"Lin","given":"Ke"},{"family":"Cheng","given":"Feng"},{"family":"Wang","given":"Xiao W."},{"family":"Bonnema","given":"Guusje"}],"issued":{"date-parts":[["2013",11,1]]},"PMID":"24078668"}}],"schema":"https://github.com/citation-style-language/schema/raw/master/csl-citation.json"} </w:instrText>
      </w:r>
      <w:r w:rsidR="00EE46EA">
        <w:rPr>
          <w:rFonts w:ascii="Times New Roman" w:hAnsi="Times New Roman" w:cs="Times New Roman"/>
        </w:rPr>
        <w:fldChar w:fldCharType="separate"/>
      </w:r>
      <w:r w:rsidR="00EE46EA" w:rsidRPr="00EE46EA">
        <w:rPr>
          <w:rFonts w:ascii="Times New Roman" w:hAnsi="Times New Roman" w:cs="Times New Roman"/>
        </w:rPr>
        <w:t xml:space="preserve">(Lou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2011; Xiao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2013)</w:t>
      </w:r>
      <w:r w:rsidR="00EE46EA">
        <w:rPr>
          <w:rFonts w:ascii="Times New Roman" w:hAnsi="Times New Roman" w:cs="Times New Roman"/>
        </w:rPr>
        <w:fldChar w:fldCharType="end"/>
      </w:r>
      <w:r w:rsidRPr="00D84657">
        <w:rPr>
          <w:rFonts w:ascii="Times New Roman" w:hAnsi="Times New Roman" w:cs="Times New Roman"/>
        </w:rPr>
        <w:t>, leaf development</w:t>
      </w:r>
      <w:r w:rsidR="00EE46EA">
        <w:rPr>
          <w:rFonts w:ascii="Times New Roman" w:hAnsi="Times New Roman" w:cs="Times New Roman"/>
        </w:rPr>
        <w:t xml:space="preserve"> </w:t>
      </w:r>
      <w:r w:rsidR="00EE46EA">
        <w:rPr>
          <w:rFonts w:ascii="Times New Roman" w:hAnsi="Times New Roman" w:cs="Times New Roman"/>
        </w:rPr>
        <w:fldChar w:fldCharType="begin"/>
      </w:r>
      <w:r w:rsidR="00EE46EA">
        <w:rPr>
          <w:rFonts w:ascii="Times New Roman" w:hAnsi="Times New Roman" w:cs="Times New Roman"/>
        </w:rPr>
        <w:instrText xml:space="preserve"> ADDIN ZOTERO_ITEM CSL_CITATION {"citationID":"tf5akqsp","properties":{"formattedCitation":"{\\rtf (Baker {\\i{}et al.} 2015)}","plainCitation":"(Baker et al. 2015)"},"citationItems":[{"id":304,"uris":["http://zotero.org/users/2563346/items/SFUAMQPI"],"uri":["http://zotero.org/users/2563346/items/SFUAMQPI"],"itemData":{"id":304,"type":"article-journal","title":"Modeling development and quantitative trait mapping reveal independent genetic modules for leaf size and shape","container-title":"New Phytologist","page":"257-268","volume":"208","issue":"1","source":"CrossRef","DOI":"10.1111/nph.13509","ISSN":"0028646X","language":"en","author":[{"family":"Baker","given":"Robert L."},{"family":"Leong","given":"Wen Fung"},{"family":"Brock","given":"Marcus T."},{"family":"Markelz","given":"R. J. Cody"},{"family":"Covington","given":"Michael F."},{"family":"Devisetty","given":"Upendra K."},{"family":"Edwards","given":"Christine E."},{"family":"Maloof","given":"Julin"},{"family":"Welch","given":"Stephen"},{"family":"Weinig","given":"Cynthia"}],"issued":{"date-parts":[["2015",10]]}}}],"schema":"https://github.com/citation-style-language/schema/raw/master/csl-citation.json"} </w:instrText>
      </w:r>
      <w:r w:rsidR="00EE46EA">
        <w:rPr>
          <w:rFonts w:ascii="Times New Roman" w:hAnsi="Times New Roman" w:cs="Times New Roman"/>
        </w:rPr>
        <w:fldChar w:fldCharType="separate"/>
      </w:r>
      <w:r w:rsidR="00EE46EA" w:rsidRPr="00EE46EA">
        <w:rPr>
          <w:rFonts w:ascii="Times New Roman" w:hAnsi="Times New Roman" w:cs="Times New Roman"/>
        </w:rPr>
        <w:t xml:space="preserve">(Baker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2015)</w:t>
      </w:r>
      <w:r w:rsidR="00EE46EA">
        <w:rPr>
          <w:rFonts w:ascii="Times New Roman" w:hAnsi="Times New Roman" w:cs="Times New Roman"/>
        </w:rPr>
        <w:fldChar w:fldCharType="end"/>
      </w:r>
      <w:r w:rsidRPr="00D84657">
        <w:rPr>
          <w:rFonts w:ascii="Times New Roman" w:hAnsi="Times New Roman" w:cs="Times New Roman"/>
        </w:rPr>
        <w:t xml:space="preserve">, seed yield and </w:t>
      </w:r>
      <w:r w:rsidR="00EE46EA">
        <w:rPr>
          <w:rFonts w:ascii="Times New Roman" w:hAnsi="Times New Roman" w:cs="Times New Roman"/>
        </w:rPr>
        <w:t xml:space="preserve">oil content </w:t>
      </w:r>
      <w:r w:rsidR="00EE46EA">
        <w:rPr>
          <w:rFonts w:ascii="Times New Roman" w:hAnsi="Times New Roman" w:cs="Times New Roman"/>
        </w:rPr>
        <w:fldChar w:fldCharType="begin"/>
      </w:r>
      <w:r w:rsidR="00EE46EA">
        <w:rPr>
          <w:rFonts w:ascii="Times New Roman" w:hAnsi="Times New Roman" w:cs="Times New Roman"/>
        </w:rPr>
        <w:instrText xml:space="preserve"> ADDIN ZOTERO_ITEM CSL_CITATION {"citationID":"1h6t44paao","properties":{"formattedCitation":"{\\rtf (Brock {\\i{}et al.} 2010; Dechaine {\\i{}et al.} 2014)}","plainCitation":"(Brock et al. 2010; Dechaine et al. 2014)"},"citationItems":[{"id":241,"uris":["http://zotero.org/users/2563346/items/KC5MDBCZ"],"uri":["http://zotero.org/users/2563346/items/KC5MDBCZ"],"itemData":{"id":241,"type":"article-journal","title":"Floral Genetic Architecture: An Examination of QTL Architecture Underlying Floral (Co)Variation Across Environments","container-title":"Genetics","page":"1451-1465","volume":"186","issue":"4","source":"CrossRef","DOI":"10.1534/genetics.110.119982","ISSN":"0016-6731","shortTitle":"Floral Genetic Architecture","language":"en","author":[{"family":"Brock","given":"M. T."},{"family":"Dechaine","given":"J. M."},{"family":"Iniguez-Luy","given":"F. L."},{"family":"Maloof","given":"J. N."},{"family":"Stinchcombe","given":"J. R."},{"family":"Weinig","given":"C."}],"issued":{"date-parts":[["2010",12,1]]}}},{"id":320,"uris":["http://zotero.org/users/2563346/items/QPDID7D5"],"uri":["http://zotero.org/users/2563346/items/QPDID7D5"],"itemData":{"id":320,"type":"article-journal","title":"QTL architecture of reproductive fitness characters in Brassica rapa","container-title":"BMC plant biology","page":"1","volume":"14","issue":"1","source":"Google Scholar","author":[{"family":"Dechaine","given":"Jennifer M."},{"family":"Brock","given":"Marcus T."},{"family":"Weinig","given":"Cynthia"}],"issued":{"date-parts":[["2014"]]}}}],"schema":"https://github.com/citation-style-language/schema/raw/master/csl-citation.json"} </w:instrText>
      </w:r>
      <w:r w:rsidR="00EE46EA">
        <w:rPr>
          <w:rFonts w:ascii="Times New Roman" w:hAnsi="Times New Roman" w:cs="Times New Roman"/>
        </w:rPr>
        <w:fldChar w:fldCharType="separate"/>
      </w:r>
      <w:r w:rsidR="00EE46EA" w:rsidRPr="00EE46EA">
        <w:rPr>
          <w:rFonts w:ascii="Times New Roman" w:hAnsi="Times New Roman" w:cs="Times New Roman"/>
        </w:rPr>
        <w:t xml:space="preserve">(Brock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2010; Dechaine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2014)</w:t>
      </w:r>
      <w:r w:rsidR="00EE46EA">
        <w:rPr>
          <w:rFonts w:ascii="Times New Roman" w:hAnsi="Times New Roman" w:cs="Times New Roman"/>
        </w:rPr>
        <w:fldChar w:fldCharType="end"/>
      </w:r>
      <w:r w:rsidRPr="00D84657">
        <w:rPr>
          <w:rFonts w:ascii="Times New Roman" w:hAnsi="Times New Roman" w:cs="Times New Roman"/>
        </w:rPr>
        <w:t xml:space="preserve">. All of these important traits contribute to our understanding of plant growth in agricultural settings and are made possible by a </w:t>
      </w:r>
      <w:r w:rsidR="00EE46EA">
        <w:rPr>
          <w:rFonts w:ascii="Times New Roman" w:hAnsi="Times New Roman" w:cs="Times New Roman"/>
        </w:rPr>
        <w:t xml:space="preserve">reference genome sequence </w:t>
      </w:r>
      <w:r w:rsidR="00EE46EA">
        <w:rPr>
          <w:rFonts w:ascii="Times New Roman" w:hAnsi="Times New Roman" w:cs="Times New Roman"/>
        </w:rPr>
        <w:fldChar w:fldCharType="begin"/>
      </w:r>
      <w:r w:rsidR="00EE46EA">
        <w:rPr>
          <w:rFonts w:ascii="Times New Roman" w:hAnsi="Times New Roman" w:cs="Times New Roman"/>
        </w:rPr>
        <w:instrText xml:space="preserve"> ADDIN ZOTERO_ITEM CSL_CITATION {"citationID":"2i9b4ilgsj","properties":{"formattedCitation":"{\\rtf (Wang {\\i{}et al.} 2011)}","plainCitation":"(Wang et al. 2011)"},"citationItems":[{"id":1741,"uris":["http://zotero.org/users/2563346/items/8II3GP6T"],"uri":["http://zotero.org/users/2563346/items/8II3GP6T"],"itemData":{"id":1741,"type":"article-journal","title":"The genome of the mesopolyploid crop species Brassica rapa","container-title":"Nature Genetics","page":"1035-1039","volume":"43","issue":"10","source":"www.nature.com","abstract":"We report the annotation and analysis of the draft genome sequence of Brassica rapa accession Chiifu-401-42, a Chinese cabbage. We modeled 41,174 protein coding genes in the B. rapa genome, which has undergone genome triplication. We used Arabidopsis thaliana as an outgroup for investigating the consequences of genome triplication, such as structural and functional evolution. The extent of gene loss (fractionation) among triplicated genome segments varies, with one of the three copies consistently retaining a disproportionately large fraction of the genes expected to have been present in its ancestor. Variation in the number of members of gene families present in the genome may contribute to the remarkable morphological plasticity of Brassica species. The B. rapa genome sequence provides an important resource for studying the evolution of polyploid genomes and underpins the genetic improvement of Brassica oil and vegetable crops.","DOI":"10.1038/ng.919","ISSN":"1061-4036","journalAbbreviation":"Nat Genet","language":"en","author":[{"family":"Wang","given":"Xiaowu"},{"family":"Wang","given":"Hanzhong"},{"family":"Wang","given":"Jun"},{"family":"Sun","given":"Rifei"},{"family":"Wu","given":"Jian"},{"family":"Liu","given":"Shengyi"},{"family":"Bai","given":"Yinqi"},{"family":"Mun","given":"Jeong-Hwan"},{"family":"Bancroft","given":"Ian"},{"family":"Cheng","given":"Feng"},{"family":"Huang","given":"Sanwen"},{"family":"Li","given":"Xixiang"},{"family":"Hua","given":"Wei"},{"family":"Wang","given":"Junyi"},{"family":"Wang","given":"Xiyin"},{"family":"Freeling","given":"Michael"},{"family":"Pires","given":"J. Chris"},{"family":"Paterson","given":"Andrew H."},{"family":"Chalhoub","given":"Boulos"},{"family":"Wang","given":"Bo"},{"family":"Hayward","given":"Alice"},{"family":"Sharpe","given":"Andrew G."},{"family":"Park","given":"Beom-Seok"},{"family":"Weisshaar","given":"Bernd"},{"family":"Liu","given":"Binghang"},{"family":"Li","given":"Bo"},{"family":"Liu","given":"Bo"},{"family":"Tong","given":"Chaobo"},{"family":"Song","given":"Chi"},{"family":"Duran","given":"Christopher"},{"family":"Peng","given":"Chunfang"},{"family":"Geng","given":"Chunyu"},{"family":"Koh","given":"Chushin"},{"family":"Lin","given":"Chuyu"},{"family":"Edwards","given":"David"},{"family":"Mu","given":"Desheng"},{"family":"Shen","given":"Di"},{"family":"Soumpourou","given":"Eleni"},{"family":"Li","given":"Fei"},{"family":"Fraser","given":"Fiona"},{"family":"Conant","given":"Gavin"},{"family":"Lassalle","given":"Gilles"},{"family":"King","given":"Graham J."},{"family":"Bonnema","given":"Guusje"},{"family":"Tang","given":"Haibao"},{"family":"Wang","given":"Haiping"},{"family":"Belcram","given":"Harry"},{"family":"Zhou","given":"Heling"},{"family":"Hirakawa","given":"Hideki"},{"family":"Abe","given":"Hiroshi"},{"family":"Guo","given":"Hui"},{"family":"Wang","given":"Hui"},{"family":"Jin","given":"Huizhe"},{"family":"Parkin","given":"Isobel A. P."},{"family":"Batley","given":"Jacqueline"},{"family":"Kim","given":"Jeong-Sun"},{"family":"Just","given":"Jérémy"},{"family":"Li","given":"Jianwen"},{"family":"Xu","given":"Jiaohui"},{"family":"Deng","given":"Jie"},{"family":"Kim","given":"Jin A."},{"family":"Li","given":"Jingping"},{"family":"Yu","given":"Jingyin"},{"family":"Meng","given":"Jinling"},{"family":"Wang","given":"Jinpeng"},{"family":"Min","given":"Jiumeng"},{"family":"Poulain","given":"Julie"},{"family":"Wang","given":"Jun"},{"family":"Hatakeyama","given":"Katsunori"},{"family":"Wu","given":"Kui"},{"family":"Wang","given":"Li"},{"family":"Fang","given":"Lu"},{"family":"Trick","given":"Martin"},{"family":"Links","given":"Matthew G."},{"family":"Zhao","given":"Meixia"},{"family":"Jin","given":"Mina"},{"family":"Ramchiary","given":"Nirala"},{"family":"Drou","given":"Nizar"},{"family":"Berkman","given":"Paul J."},{"family":"Cai","given":"Qingle"},{"family":"Huang","given":"Quanfei"},{"family":"Li","given":"Ruiqiang"},{"family":"Tabata","given":"Satoshi"},{"family":"Cheng","given":"Shifeng"},{"family":"Zhang","given":"Shu"},{"family":"Zhang","given":"Shujiang"},{"family":"Huang","given":"Shunmou"},{"family":"Sato","given":"Shusei"},{"family":"Sun","given":"Silong"},{"family":"Kwon","given":"Soo-Jin"},{"family":"Choi","given":"Su-Ryun"},{"family":"Lee","given":"Tae-Ho"},{"family":"Fan","given":"Wei"},{"family":"Zhao","given":"Xiang"},{"family":"Tan","given":"Xu"},{"family":"Xu","given":"Xun"},{"family":"Wang","given":"Yan"},{"family":"Qiu","given":"Yang"},{"family":"Yin","given":"Ye"},{"family":"Li","given":"Yingrui"},{"family":"Du","given":"Yongchen"},{"family":"Liao","given":"Yongcui"},{"family":"Lim","given":"Yongpyo"},{"family":"Narusaka","given":"Yoshihiro"},{"family":"Wang","given":"Yupeng"},{"family":"Wang","given":"Zhenyi"},{"family":"Li","given":"Zhenyu"},{"family":"Wang","given":"Zhiwen"},{"family":"Xiong","given":"Zhiyong"},{"family":"Zhang","given":"Zhonghua"}],"issued":{"date-parts":[["2011",10]]}}}],"schema":"https://github.com/citation-style-language/schema/raw/master/csl-citation.json"} </w:instrText>
      </w:r>
      <w:r w:rsidR="00EE46EA">
        <w:rPr>
          <w:rFonts w:ascii="Times New Roman" w:hAnsi="Times New Roman" w:cs="Times New Roman"/>
        </w:rPr>
        <w:fldChar w:fldCharType="separate"/>
      </w:r>
      <w:r w:rsidR="00EE46EA" w:rsidRPr="00EE46EA">
        <w:rPr>
          <w:rFonts w:ascii="Times New Roman" w:hAnsi="Times New Roman" w:cs="Times New Roman"/>
        </w:rPr>
        <w:t xml:space="preserve">(Wang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2011)</w:t>
      </w:r>
      <w:r w:rsidR="00EE46EA">
        <w:rPr>
          <w:rFonts w:ascii="Times New Roman" w:hAnsi="Times New Roman" w:cs="Times New Roman"/>
        </w:rPr>
        <w:fldChar w:fldCharType="end"/>
      </w:r>
      <w:r w:rsidRPr="00D84657">
        <w:rPr>
          <w:rFonts w:ascii="Times New Roman" w:hAnsi="Times New Roman" w:cs="Times New Roman"/>
        </w:rPr>
        <w:t xml:space="preserve"> a</w:t>
      </w:r>
      <w:r w:rsidR="00EE46EA">
        <w:rPr>
          <w:rFonts w:ascii="Times New Roman" w:hAnsi="Times New Roman" w:cs="Times New Roman"/>
        </w:rPr>
        <w:t xml:space="preserve">nd gene annotation information </w:t>
      </w:r>
      <w:r w:rsidR="00EE46EA">
        <w:rPr>
          <w:rFonts w:ascii="Times New Roman" w:hAnsi="Times New Roman" w:cs="Times New Roman"/>
        </w:rPr>
        <w:fldChar w:fldCharType="begin"/>
      </w:r>
      <w:r w:rsidR="00EE46EA">
        <w:rPr>
          <w:rFonts w:ascii="Times New Roman" w:hAnsi="Times New Roman" w:cs="Times New Roman"/>
        </w:rPr>
        <w:instrText xml:space="preserve"> ADDIN ZOTERO_ITEM CSL_CITATION {"citationID":"21hfbciqoq","properties":{"formattedCitation":"{\\rtf (Cheng {\\i{}et al.} 2013; Devisetty {\\i{}et al.} 2014)}","plainCitation":"(Cheng et al. 2013; Devisetty et al. 2014)"},"citationItems":[{"id":1722,"uris":["http://zotero.org/users/2563346/items/IXNZ47HU"],"uri":["http://zotero.org/users/2563346/items/IXNZ47HU"],"itemData":{"id":1722,"type":"article-journal","title":"Deciphering the Diploid Ancestral Genome of the Mesohexaploid Brassica rapa","container-title":"The Plant Cell","page":"1541-1554","volume":"25","issue":"5","source":"www.plantcell.org","abstract":"The genus Brassica includes several important agricultural and horticultural crops. Their current genome structures were shaped by whole-genome triplication followed by extensive diploidization. The availability of several crucifer genome sequences, especially that of Chinese cabbage (Brassica rapa), enables study of the evolution of the mesohexaploid Brassica genomes from their diploid progenitors. We reconstructed three ancestral subgenomes of B. rapa (n = 10) by comparing its whole-genome sequence to ancestral and extant Brassicaceae genomes. All three B. rapa paleogenomes apparently consisted of seven chromosomes, similar to the ancestral translocation Proto-Calepineae Karyotype (tPCK; n = 7), which is the evolutionarily younger variant of the Proto-Calepineae Karyotype (n = 7). Based on comparative analysis of genome sequences or linkage maps of Brassica oleracea, Brassica nigra, radish (Raphanus sativus), and other closely related species, we propose a two-step merging of three tPCK-like genomes to form the hexaploid ancestor of the tribe Brassiceae with 42 chromosomes. Subsequent diversification of the Brassiceae was marked by extensive genome reshuffling and chromosome number reduction mediated by translocation events and followed by loss and/or inactivation of centromeres. Furthermore, via interspecies genome comparison, we refined intervals for seven of the genomic blocks of the Ancestral Crucifer Karyotype (n = 8), thus revising the key reference genome for evolutionary genomics of crucifers.\nPopulus (poplar) and Salix (willow) are sister genera in the Salicaceae family. In both lineages extant species are predominantly diploid. Genome analysis previously revealed that the two lineages originated from a common tetraploid ancestor. In this study, we conducted a syntenic comparison of the corresponding 19 chromosome members of the poplar and willow genomes. Our observations revealed that almost every chromosomal segment had a parallel paralogous segment elsewhere in the genomes, and the two lineages shared a similar syntenic pinwheel pattern for most of the chromosomes, which indicated that the two lineages diverged after the genome reorganization in the common progenitor. The pinwheel patterns showed distinct differences for two chromosome pairs in each lineage. Further analysis detected two major interchromosomal rearrangements that distinguished the karyotypes of willow and poplar. Chromosome I of willow was a conjunction of poplar chromosome XVI and the lower portion of poplar chromosome I, whereas willow chromosome XVI corresponded to the upper portion of poplar chromosome I. Scientists have suggested that Populus is evolutionarily more primitive than Salix. Therefore, we propose that, after the “salicoid” duplication event, fission and fusion of the ancestral chromosomes first give rise to the diploid progenitor of extant Populus species. During the evolutionary process, fission and fusion of poplar chromosomes I and XVI subsequently give rise to the progenitor of extant Salix species. This study contributes to an improved understanding of genome divergence after ancient genome duplication in closely related lineages of higher plants.\nPREMISE OF THE STUDY: Caricaceae include six genera and 34 species, among them papaya, a model species in plant sex chromosome research. The family was held to have a conserved karyotype with 2n = 18 chromosomes, an assumption based on few counts. We examined the karyotypes and genome size of species from all genera to test for possible cytogenetic variation.\nMETHODS: We used fluorescent in situ hybridization using standard telomere, 5S, and 45S rDNA probes. New and published data were combined with a phylogeny, molecular clock dating, and C values (available for </w:instrText>
      </w:r>
      <w:r w:rsidR="00EE46EA">
        <w:rPr>
          <w:rFonts w:ascii="Monaco" w:hAnsi="Monaco" w:cs="Monaco"/>
        </w:rPr>
        <w:instrText>∼</w:instrText>
      </w:r>
      <w:r w:rsidR="00EE46EA">
        <w:rPr>
          <w:rFonts w:ascii="Times New Roman" w:hAnsi="Times New Roman" w:cs="Times New Roman"/>
        </w:rPr>
        <w:instrText xml:space="preserve">50% of the species) to reconstruct genome evolution.\nKEY RESULTS: The African genus Cylicomorpha, which is sister to the remaining Caricaceae (all neotropical), has 2n = 18, as do the species in two other genera. A Mexican clade of five species that includes papaya, however, has 2n = 18 (papaya), 2n = 16 (Horovitzia cnidoscoloides), and 2n = 14 (Jarilla caudata and J. heterophylla; third Jarilla not counted), with the phylogeny indicating that the dysploidy events occurred </w:instrText>
      </w:r>
      <w:r w:rsidR="00EE46EA">
        <w:rPr>
          <w:rFonts w:ascii="Monaco" w:hAnsi="Monaco" w:cs="Monaco"/>
        </w:rPr>
        <w:instrText>∼</w:instrText>
      </w:r>
      <w:r w:rsidR="00EE46EA">
        <w:rPr>
          <w:rFonts w:ascii="Times New Roman" w:hAnsi="Times New Roman" w:cs="Times New Roman"/>
        </w:rPr>
        <w:instrText xml:space="preserve">16.6 and </w:instrText>
      </w:r>
      <w:r w:rsidR="00EE46EA">
        <w:rPr>
          <w:rFonts w:ascii="Monaco" w:hAnsi="Monaco" w:cs="Monaco"/>
        </w:rPr>
        <w:instrText>∼</w:instrText>
      </w:r>
      <w:r w:rsidR="00EE46EA">
        <w:rPr>
          <w:rFonts w:ascii="Times New Roman" w:hAnsi="Times New Roman" w:cs="Times New Roman"/>
        </w:rPr>
        <w:instrText>5.5 million years ago and that Jarilla underwent genome size doubling (</w:instrText>
      </w:r>
      <w:r w:rsidR="00EE46EA">
        <w:rPr>
          <w:rFonts w:ascii="Monaco" w:hAnsi="Monaco" w:cs="Monaco"/>
        </w:rPr>
        <w:instrText>∼</w:instrText>
      </w:r>
      <w:r w:rsidR="00EE46EA">
        <w:rPr>
          <w:rFonts w:ascii="Times New Roman" w:hAnsi="Times New Roman" w:cs="Times New Roman"/>
        </w:rPr>
        <w:instrText xml:space="preserve">450 to 830–920 Mbp/haploid genome). Pericentromeric interstitial telomere repeats occur in both Jarilla adjacent to 5S rDNA sites, and the variability of 5S rDNA sites across all genera is high.\nCONCLUSIONS: On the basis of outgroup comparison, 2n = 18 is the ancestral number, and repeated chromosomal fusions with simultaneous genome size increase as a result of repetitive elements accumulating near centromeres characterize the papaya clade. These results have implications for ongoing genome assemblies in Caricaceae.\nAuxin/indole acetic acids (Aux/IAAs) and auxin response factors (ARFs), major components of the Aux signaling network, are involved in many developmental processes in plants. Investigating their evolution will provide new sight on the relationship between the molecular evolution of these genes and the increasing morphotypes of plants. We constructed comparative analyses of the retention, structure, expansion, and expression patterns of Aux/IAAs and ARFs in Brassica rapa and their evolution in eight other plant species, including algae, bryophytes, lycophytes, and angiosperms. All 33 of the ARFs, including 1 ARF-like (AL) (a type of ARF-like protein) and 53 Aux/IAAs, were identified in the B. rapa genome. The genes mainly diverged approximately 13 Ma. After the split, no Aux/IAA was completely lost, and they were more preferentially retained than ARFs. In land plants, compared with ARFs, which increased in stability, Aux/IAAs expanded more rapidly and were under more relaxed selective pressure. Moreover, BraIAAs were expressed in a more tissue-specific fashion than BraARFs and demonstrated functional diversification during gene duplication under different treatments, which enhanced the cooperative interaction of homologs to help plants adapt to complex environments. In addition, ALs existed widely and had a closer relationship with ARFs, suggesting that ALs might be the initial structure of ARFs. Our results suggest that the rapid expansion and preferential retention of Aux/IAAs are likely paralleled by the increasingly complex morphotypes in Brassicas and even in land plants. Meanwhile, the data support the hypothesis that the PB1 domain plays a key role in the origin of both Aux/IAAs and ARFs.","DOI":"10.1105/tpc.113.110486","ISSN":",","note":"PMID: 23653472","journalAbbreviation":"Plant Cell","language":"en","author":[{"family":"Cheng","given":"Feng"},{"family":"Mandáková","given":"Terezie"},{"family":"Wu","given":"Jian"},{"family":"Xie","given":"Qi"},{"family":"Lysak","given":"Martin A."},{"family":"Wang","given":"Xiaowu"}],"issued":{"date-parts":[["2013",5,1]]},"PMID":"23653472"}},{"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r w:rsidR="00EE46EA">
        <w:rPr>
          <w:rFonts w:ascii="Times New Roman" w:hAnsi="Times New Roman" w:cs="Times New Roman"/>
        </w:rPr>
        <w:fldChar w:fldCharType="separate"/>
      </w:r>
      <w:r w:rsidR="00EE46EA" w:rsidRPr="00EE46EA">
        <w:rPr>
          <w:rFonts w:ascii="Times New Roman" w:hAnsi="Times New Roman" w:cs="Times New Roman"/>
        </w:rPr>
        <w:t xml:space="preserve">(Cheng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2013; Devisetty </w:t>
      </w:r>
      <w:r w:rsidR="00EE46EA" w:rsidRPr="00EE46EA">
        <w:rPr>
          <w:rFonts w:ascii="Times New Roman" w:hAnsi="Times New Roman" w:cs="Times New Roman"/>
          <w:i/>
          <w:iCs/>
        </w:rPr>
        <w:t>et al.</w:t>
      </w:r>
      <w:r w:rsidR="00EE46EA" w:rsidRPr="00EE46EA">
        <w:rPr>
          <w:rFonts w:ascii="Times New Roman" w:hAnsi="Times New Roman" w:cs="Times New Roman"/>
        </w:rPr>
        <w:t xml:space="preserve"> 2014)</w:t>
      </w:r>
      <w:r w:rsidR="00EE46EA">
        <w:rPr>
          <w:rFonts w:ascii="Times New Roman" w:hAnsi="Times New Roman" w:cs="Times New Roman"/>
        </w:rPr>
        <w:fldChar w:fldCharType="end"/>
      </w:r>
      <w:r w:rsidRPr="00D84657">
        <w:rPr>
          <w:rFonts w:ascii="Times New Roman" w:hAnsi="Times New Roman" w:cs="Times New Roman"/>
        </w:rPr>
        <w:t xml:space="preserve">. </w:t>
      </w:r>
    </w:p>
    <w:p w14:paraId="76AA2870" w14:textId="2FF413D1" w:rsidR="0079585B" w:rsidRPr="00D84657" w:rsidRDefault="0079585B" w:rsidP="00D84657">
      <w:pPr>
        <w:spacing w:after="0" w:line="480" w:lineRule="auto"/>
        <w:rPr>
          <w:rFonts w:ascii="Times New Roman" w:hAnsi="Times New Roman" w:cs="Times New Roman"/>
        </w:rPr>
      </w:pPr>
      <w:r w:rsidRPr="00FD1E82">
        <w:rPr>
          <w:rFonts w:ascii="Times New Roman" w:hAnsi="Times New Roman" w:cs="Times New Roman"/>
          <w:i/>
        </w:rPr>
        <w:t xml:space="preserve">Brassica </w:t>
      </w:r>
      <w:proofErr w:type="spellStart"/>
      <w:proofErr w:type="gramStart"/>
      <w:r w:rsidRPr="00FD1E82">
        <w:rPr>
          <w:rFonts w:ascii="Times New Roman" w:hAnsi="Times New Roman" w:cs="Times New Roman"/>
          <w:i/>
        </w:rPr>
        <w:t>rapa</w:t>
      </w:r>
      <w:proofErr w:type="spellEnd"/>
      <w:proofErr w:type="gramEnd"/>
      <w:r w:rsidRPr="00D84657">
        <w:rPr>
          <w:rFonts w:ascii="Times New Roman" w:hAnsi="Times New Roman" w:cs="Times New Roman"/>
        </w:rPr>
        <w:t xml:space="preserve"> has a genome size of 283.4 Gb spread over 10 chromosomes A01-A10 (Wang et al. 2011). Although the current genome is diploid, there are three ancient </w:t>
      </w:r>
      <w:proofErr w:type="spellStart"/>
      <w:r w:rsidRPr="00D84657">
        <w:rPr>
          <w:rFonts w:ascii="Times New Roman" w:hAnsi="Times New Roman" w:cs="Times New Roman"/>
        </w:rPr>
        <w:t>subgenomes</w:t>
      </w:r>
      <w:proofErr w:type="spellEnd"/>
      <w:r w:rsidRPr="00D84657">
        <w:rPr>
          <w:rFonts w:ascii="Times New Roman" w:hAnsi="Times New Roman" w:cs="Times New Roman"/>
        </w:rPr>
        <w:t xml:space="preserve"> called Least Fractionated (LF), most fractionated one (MF1), and most fractionated two (MF2). These three </w:t>
      </w:r>
      <w:proofErr w:type="spellStart"/>
      <w:r w:rsidRPr="00D84657">
        <w:rPr>
          <w:rFonts w:ascii="Times New Roman" w:hAnsi="Times New Roman" w:cs="Times New Roman"/>
        </w:rPr>
        <w:t>subgenomes</w:t>
      </w:r>
      <w:proofErr w:type="spellEnd"/>
      <w:r w:rsidRPr="00D84657">
        <w:rPr>
          <w:rFonts w:ascii="Times New Roman" w:hAnsi="Times New Roman" w:cs="Times New Roman"/>
        </w:rPr>
        <w:t xml:space="preserve"> share many homologous genes and </w:t>
      </w:r>
      <w:r w:rsidR="00EE46EA" w:rsidRPr="00D84657">
        <w:rPr>
          <w:rFonts w:ascii="Times New Roman" w:hAnsi="Times New Roman" w:cs="Times New Roman"/>
        </w:rPr>
        <w:t>contiguous</w:t>
      </w:r>
      <w:r w:rsidRPr="00D84657">
        <w:rPr>
          <w:rFonts w:ascii="Times New Roman" w:hAnsi="Times New Roman" w:cs="Times New Roman"/>
        </w:rPr>
        <w:t xml:space="preserve"> regions adding the difficulty in assembling chromosomes in the correct order. For example, there are still many gene containing genomic scaffolds in version 1.5 of the genome (</w:t>
      </w:r>
      <w:r w:rsidR="004E2E2E" w:rsidRPr="004E2E2E">
        <w:rPr>
          <w:rFonts w:ascii="Times New Roman" w:hAnsi="Times New Roman" w:cs="Times New Roman"/>
        </w:rPr>
        <w:t>http://brassicadb.org/brad/index.php</w:t>
      </w:r>
      <w:r w:rsidRPr="00D84657">
        <w:rPr>
          <w:rFonts w:ascii="Times New Roman" w:hAnsi="Times New Roman" w:cs="Times New Roman"/>
        </w:rPr>
        <w:t>)</w:t>
      </w:r>
      <w:r w:rsidR="002A43B8" w:rsidRPr="00D84657">
        <w:rPr>
          <w:rFonts w:ascii="Times New Roman" w:hAnsi="Times New Roman" w:cs="Times New Roman"/>
        </w:rPr>
        <w:t xml:space="preserve"> </w:t>
      </w:r>
      <w:r w:rsidRPr="00D84657">
        <w:rPr>
          <w:rFonts w:ascii="Times New Roman" w:hAnsi="Times New Roman" w:cs="Times New Roman"/>
        </w:rPr>
        <w:t>that have not been placed on a chromosome due to lack of information as to where they belong. These scaffolds equate to ~</w:t>
      </w:r>
      <w:commentRangeStart w:id="7"/>
      <w:r w:rsidRPr="00D84657">
        <w:rPr>
          <w:rFonts w:ascii="Times New Roman" w:hAnsi="Times New Roman" w:cs="Times New Roman"/>
        </w:rPr>
        <w:t>X</w:t>
      </w:r>
      <w:commentRangeEnd w:id="7"/>
      <w:r w:rsidR="005612FE">
        <w:rPr>
          <w:rStyle w:val="CommentReference"/>
        </w:rPr>
        <w:commentReference w:id="7"/>
      </w:r>
      <w:r w:rsidRPr="00D84657">
        <w:rPr>
          <w:rFonts w:ascii="Times New Roman" w:hAnsi="Times New Roman" w:cs="Times New Roman"/>
        </w:rPr>
        <w:t xml:space="preserve">% of the remaining sequence left to be placed in the genome. </w:t>
      </w:r>
    </w:p>
    <w:p w14:paraId="04E732E0" w14:textId="52081945" w:rsidR="002A43B8" w:rsidRPr="00D84657" w:rsidRDefault="0079585B" w:rsidP="00D84657">
      <w:pPr>
        <w:spacing w:after="0" w:line="480" w:lineRule="auto"/>
        <w:rPr>
          <w:rFonts w:ascii="Times New Roman" w:hAnsi="Times New Roman" w:cs="Times New Roman"/>
        </w:rPr>
      </w:pPr>
      <w:r w:rsidRPr="00D84657">
        <w:rPr>
          <w:rFonts w:ascii="Times New Roman" w:hAnsi="Times New Roman" w:cs="Times New Roman"/>
        </w:rPr>
        <w:t xml:space="preserve">An increasingly common way to place scaffolds is to use molecular marker recombination information between scaffolds </w:t>
      </w:r>
      <w:r w:rsidR="004E2E2E">
        <w:rPr>
          <w:rFonts w:ascii="Times New Roman" w:hAnsi="Times New Roman" w:cs="Times New Roman"/>
        </w:rPr>
        <w:t xml:space="preserve">and flanking genomic sequence </w:t>
      </w:r>
      <w:r w:rsidR="004E2E2E">
        <w:rPr>
          <w:rFonts w:ascii="Times New Roman" w:hAnsi="Times New Roman" w:cs="Times New Roman"/>
        </w:rPr>
        <w:fldChar w:fldCharType="begin"/>
      </w:r>
      <w:r w:rsidR="004E2E2E">
        <w:rPr>
          <w:rFonts w:ascii="Times New Roman" w:hAnsi="Times New Roman" w:cs="Times New Roman"/>
        </w:rPr>
        <w:instrText xml:space="preserve"> ADDIN ZOTERO_ITEM CSL_CITATION {"citationID":"plier44lt","properties":{"formattedCitation":"{\\rtf (Hahn {\\i{}et al.} 2014)}","plainCitation":"(Hahn et al. 2014)"},"citationItems":[{"id":1632,"uris":["http://zotero.org/users/2563346/items/PCSMMWHS"],"uri":["http://zotero.org/users/2563346/items/PCSMMWHS"],"itemData":{"id":1632,"type":"article-journal","title":"Sequencing, Assembling, and Correcting Draft  Using Recombinant Populations","container-title":"G3: Genes|Genomes|Genetics","page":"669-679","volume":"4","issue":"4","source":"www.g3journal.org","abstract":"Current de novo whole-genome sequencing approaches often are inadequate for organisms lacking substantial preexisting genetic data. Problems with these methods are manifest as: large numbers of scaffolds that are not ordered within chromosomes or assigned to individual chromosomes, misassembly of allelic sequences as separate loci when the individual(s) being sequenced are heterozygous, and the collapse of recently duplicated sequences into a single locus, regardless of levels of heterozygosity. Here we propose a new approach for producing de novo whole-genome sequences—which we call recombinant population genome construction—that solves many of the problems encountered in standard genome assembly and that can be applied in model and nonmodel organisms. Our approach takes advantage of next-generation sequencing technologies to simultaneously barcode and sequence a large number of individuals from a recombinant population. The sequences of all recombinants can be combined to create an initial de novo assembly, followed by the use of individual recombinant genotypes to correct assembly splitting/collapsing and to order and orient scaffolds within linkage groups. Recombinant population genome construction can rapidly accelerate the transformation of nonmodel species into genome-enabled systems by simultaneously producing a high-quality genome assembly and providing genomic tools (e.g., high-confidence single-nucleotide polymorphisms) for immediate applications. In populations segregating for important functional traits, this approach also enables simultaneous mapping of quantitative trait loci. We demonstrate our method using simulated Illumina data from a recombinant population of Caenorhabditis elegans and show that the method can produce a high-fidelity, high-quality genome assembly for both parents of the cross.","DOI":"10.1534/g3.114.010264","ISSN":", 2160-1836","note":"PMID: 24531727","journalAbbreviation":"G3","language":"en","author":[{"family":"Hahn","given":"Matthew W."},{"family":"Zhang","given":"Simo V."},{"family":"Moyle","given":"Leonie C."}],"issued":{"date-parts":[["2014",4,1]]},"PMID":"24531727"}}],"schema":"https://github.com/citation-style-language/schema/raw/master/csl-citation.json"} </w:instrText>
      </w:r>
      <w:r w:rsidR="004E2E2E">
        <w:rPr>
          <w:rFonts w:ascii="Times New Roman" w:hAnsi="Times New Roman" w:cs="Times New Roman"/>
        </w:rPr>
        <w:fldChar w:fldCharType="separate"/>
      </w:r>
      <w:r w:rsidR="004E2E2E" w:rsidRPr="004E2E2E">
        <w:rPr>
          <w:rFonts w:ascii="Times New Roman" w:hAnsi="Times New Roman" w:cs="Times New Roman"/>
        </w:rPr>
        <w:t xml:space="preserve">(Hahn </w:t>
      </w:r>
      <w:r w:rsidR="004E2E2E" w:rsidRPr="004E2E2E">
        <w:rPr>
          <w:rFonts w:ascii="Times New Roman" w:hAnsi="Times New Roman" w:cs="Times New Roman"/>
          <w:i/>
          <w:iCs/>
        </w:rPr>
        <w:t>et al.</w:t>
      </w:r>
      <w:r w:rsidR="004E2E2E" w:rsidRPr="004E2E2E">
        <w:rPr>
          <w:rFonts w:ascii="Times New Roman" w:hAnsi="Times New Roman" w:cs="Times New Roman"/>
        </w:rPr>
        <w:t xml:space="preserve"> 2014)</w:t>
      </w:r>
      <w:r w:rsidR="004E2E2E">
        <w:rPr>
          <w:rFonts w:ascii="Times New Roman" w:hAnsi="Times New Roman" w:cs="Times New Roman"/>
        </w:rPr>
        <w:fldChar w:fldCharType="end"/>
      </w:r>
      <w:r w:rsidRPr="00D84657">
        <w:rPr>
          <w:rFonts w:ascii="Times New Roman" w:hAnsi="Times New Roman" w:cs="Times New Roman"/>
        </w:rPr>
        <w:t xml:space="preserve">. In fact, this approach was used for the original </w:t>
      </w:r>
      <w:r w:rsidRPr="004B4EFE">
        <w:rPr>
          <w:rFonts w:ascii="Times New Roman" w:hAnsi="Times New Roman" w:cs="Times New Roman"/>
          <w:i/>
        </w:rPr>
        <w:t xml:space="preserve">Brassica </w:t>
      </w:r>
      <w:proofErr w:type="spellStart"/>
      <w:proofErr w:type="gramStart"/>
      <w:r w:rsidRPr="004B4EFE">
        <w:rPr>
          <w:rFonts w:ascii="Times New Roman" w:hAnsi="Times New Roman" w:cs="Times New Roman"/>
          <w:i/>
        </w:rPr>
        <w:t>rapa</w:t>
      </w:r>
      <w:proofErr w:type="spellEnd"/>
      <w:proofErr w:type="gramEnd"/>
      <w:r w:rsidRPr="00D84657">
        <w:rPr>
          <w:rFonts w:ascii="Times New Roman" w:hAnsi="Times New Roman" w:cs="Times New Roman"/>
        </w:rPr>
        <w:t xml:space="preserve"> genome assembly, but there were still missing molecular markers on the unplaced scaffolds. The most time consuming part of this step is making a genetic mapping population and sequencing the progeny for genotype information </w:t>
      </w:r>
      <w:r w:rsidR="004E2E2E">
        <w:rPr>
          <w:rFonts w:ascii="Times New Roman" w:hAnsi="Times New Roman" w:cs="Times New Roman"/>
        </w:rPr>
        <w:lastRenderedPageBreak/>
        <w:fldChar w:fldCharType="begin"/>
      </w:r>
      <w:r w:rsidR="004E2E2E">
        <w:rPr>
          <w:rFonts w:ascii="Times New Roman" w:hAnsi="Times New Roman" w:cs="Times New Roman"/>
        </w:rPr>
        <w:instrText xml:space="preserve"> ADDIN ZOTERO_ITEM CSL_CITATION {"citationID":"1ktov02ctu","properties":{"formattedCitation":"{\\rtf (Cheema and Dicks 2009; Hahn {\\i{}et al.} 2014; Fierst 2015)}","plainCitation":"(Cheema and Dicks 2009; Hahn et al. 2014; Fierst 2015)"},"citationItems":[{"id":1148,"uris":["http://zotero.org/users/2563346/items/DIXXG9SM"],"uri":["http://zotero.org/users/2563346/items/DIXXG9SM"],"itemData":{"id":1148,"type":"article-journal","title":"Computational approaches and software tools for genetic linkage map estimation in plants","container-title":"Briefings in Bioinformatics","page":"595-608","volume":"10","issue":"6","source":"bib.oxfordjournals.org","abstract":"Genetic maps are an important component within the plant biologist's toolkit, underpinning crop plant improvement programs. The estimation of plant genetic maps is a conceptually simple yet computationally complex problem, growing ever more so with the development of inexpensive, high-throughput DNA markers. The challenge for bioinformaticians is to develop analytical methods and accompanying software tools that can cope with datasets of differing sizes, from tens to thousands of markers, that can incorporate the expert knowledge that plant biologists typically use when developing their maps, and that facilitate user-friendly approaches to achieving these goals. Here, we aim to give a flavour of computational approaches for genetic map estimation, discussing briefly many of the key concepts involved, and describing a selection of software tools that employ them. This review is intended both for plant geneticists as an introduction to software tools with which to estimate genetic maps, and for bioinformaticians as an introduction to the underlying computational approaches.","DOI":"10.1093/bib/bbp045","ISSN":"1467-5463, 1477-4054","note":"PMID: 19933208","journalAbbreviation":"Brief Bioinform","language":"en","author":[{"family":"Cheema","given":"Jitender"},{"family":"Dicks","given":"Jo"}],"issued":{"date-parts":[["2009",11,1]]},"PMID":"19933208"}},{"id":1632,"uris":["http://zotero.org/users/2563346/items/PCSMMWHS"],"uri":["http://zotero.org/users/2563346/items/PCSMMWHS"],"itemData":{"id":1632,"type":"article-journal","title":"Sequencing, Assembling, and Correcting Draft  Using Recombinant Populations","container-title":"G3: Genes|Genomes|Genetics","page":"669-679","volume":"4","issue":"4","source":"www.g3journal.org","abstract":"Current de novo whole-genome sequencing approaches often are inadequate for organisms lacking substantial preexisting genetic data. Problems with these methods are manifest as: large numbers of scaffolds that are not ordered within chromosomes or assigned to individual chromosomes, misassembly of allelic sequences as separate loci when the individual(s) being sequenced are heterozygous, and the collapse of recently duplicated sequences into a single locus, regardless of levels of heterozygosity. Here we propose a new approach for producing de novo whole-genome sequences—which we call recombinant population genome construction—that solves many of the problems encountered in standard genome assembly and that can be applied in model and nonmodel organisms. Our approach takes advantage of next-generation sequencing technologies to simultaneously barcode and sequence a large number of individuals from a recombinant population. The sequences of all recombinants can be combined to create an initial de novo assembly, followed by the use of individual recombinant genotypes to correct assembly splitting/collapsing and to order and orient scaffolds within linkage groups. Recombinant population genome construction can rapidly accelerate the transformation of nonmodel species into genome-enabled systems by simultaneously producing a high-quality genome assembly and providing genomic tools (e.g., high-confidence single-nucleotide polymorphisms) for immediate applications. In populations segregating for important functional traits, this approach also enables simultaneous mapping of quantitative trait loci. We demonstrate our method using simulated Illumina data from a recombinant population of Caenorhabditis elegans and show that the method can produce a high-fidelity, high-quality genome assembly for both parents of the cross.","DOI":"10.1534/g3.114.010264","ISSN":", 2160-1836","note":"PMID: 24531727","journalAbbreviation":"G3","language":"en","author":[{"family":"Hahn","given":"Matthew W."},{"family":"Zhang","given":"Simo V."},{"family":"Moyle","given":"Leonie C."}],"issued":{"date-parts":[["2014",4,1]]},"PMID":"24531727"}},{"id":1079,"uris":["http://zotero.org/users/2563346/items/BJW7NZ77"],"uri":["http://zotero.org/users/2563346/items/BJW7NZ77"],"itemData":{"id":1079,"type":"article-journal","title":"Using linkage maps to correct and scaffold de novo genome assemblies: methods, challenges, and computational tools","container-title":"Frontiers in Genetics","volume":"6","source":"PubMed Central","abstract":"Modern high-throughput DNA sequencing has made it possible to inexpensively produce genome sequences, but in practice many of these draft genomes are fragmented and incomplete. Genetic linkage maps based on recombination rates between physical markers have been used in biology for over 100 years and a linkage map, when paired with a de novo sequencing project, can resolve mis-assemblies and anchor chromosome-scale sequences. Here, I summarize the methodology behind integrating de novo assemblies and genetic linkage maps, outline the current challenges, review the available software tools, and discuss new mapping technologies.","URL":"http://www.ncbi.nlm.nih.gov/pmc/articles/PMC4473057/","DOI":"10.3389/fgene.2015.00220","ISSN":"1664-8021","note":"PMID: 26150829\nPMCID: PMC4473057","shortTitle":"Using linkage maps to correct and scaffold de novo genome assemblies","journalAbbreviation":"Front Genet","author":[{"family":"Fierst","given":"Janna L."}],"issued":{"date-parts":[["2015",6,19]]},"accessed":{"date-parts":[["2016",5,31]]},"PMID":"26150829","PMCID":"PMC4473057"}}],"schema":"https://github.com/citation-style-language/schema/raw/master/csl-citation.json"} </w:instrText>
      </w:r>
      <w:r w:rsidR="004E2E2E">
        <w:rPr>
          <w:rFonts w:ascii="Times New Roman" w:hAnsi="Times New Roman" w:cs="Times New Roman"/>
        </w:rPr>
        <w:fldChar w:fldCharType="separate"/>
      </w:r>
      <w:r w:rsidR="004E2E2E" w:rsidRPr="004E2E2E">
        <w:rPr>
          <w:rFonts w:ascii="Times New Roman" w:hAnsi="Times New Roman" w:cs="Times New Roman"/>
        </w:rPr>
        <w:t xml:space="preserve">(Cheema and Dicks 2009; Hahn </w:t>
      </w:r>
      <w:r w:rsidR="004E2E2E" w:rsidRPr="004E2E2E">
        <w:rPr>
          <w:rFonts w:ascii="Times New Roman" w:hAnsi="Times New Roman" w:cs="Times New Roman"/>
          <w:i/>
          <w:iCs/>
        </w:rPr>
        <w:t>et al.</w:t>
      </w:r>
      <w:r w:rsidR="004E2E2E" w:rsidRPr="004E2E2E">
        <w:rPr>
          <w:rFonts w:ascii="Times New Roman" w:hAnsi="Times New Roman" w:cs="Times New Roman"/>
        </w:rPr>
        <w:t xml:space="preserve"> 2014; Fierst 2015)</w:t>
      </w:r>
      <w:r w:rsidR="004E2E2E">
        <w:rPr>
          <w:rFonts w:ascii="Times New Roman" w:hAnsi="Times New Roman" w:cs="Times New Roman"/>
        </w:rPr>
        <w:fldChar w:fldCharType="end"/>
      </w:r>
      <w:r w:rsidRPr="00D84657">
        <w:rPr>
          <w:rFonts w:ascii="Times New Roman" w:hAnsi="Times New Roman" w:cs="Times New Roman"/>
        </w:rPr>
        <w:t>. There is also no guarantee that there will be recombination events and molecular markers around the scaffolds in the mapping population</w:t>
      </w:r>
      <w:r w:rsidR="004E2E2E">
        <w:rPr>
          <w:rFonts w:ascii="Times New Roman" w:hAnsi="Times New Roman" w:cs="Times New Roman"/>
        </w:rPr>
        <w:t xml:space="preserve"> </w:t>
      </w:r>
      <w:r w:rsidR="004E2E2E">
        <w:rPr>
          <w:rFonts w:ascii="Times New Roman" w:hAnsi="Times New Roman" w:cs="Times New Roman"/>
        </w:rPr>
        <w:fldChar w:fldCharType="begin"/>
      </w:r>
      <w:r w:rsidR="004E2E2E">
        <w:rPr>
          <w:rFonts w:ascii="Times New Roman" w:hAnsi="Times New Roman" w:cs="Times New Roman"/>
        </w:rPr>
        <w:instrText xml:space="preserve"> ADDIN ZOTERO_ITEM CSL_CITATION {"citationID":"2pvbel1jn1","properties":{"formattedCitation":"(Fierst 2015)","plainCitation":"(Fierst 2015)"},"citationItems":[{"id":1079,"uris":["http://zotero.org/users/2563346/items/BJW7NZ77"],"uri":["http://zotero.org/users/2563346/items/BJW7NZ77"],"itemData":{"id":1079,"type":"article-journal","title":"Using linkage maps to correct and scaffold de novo genome assemblies: methods, challenges, and computational tools","container-title":"Frontiers in Genetics","volume":"6","source":"PubMed Central","abstract":"Modern high-throughput DNA sequencing has made it possible to inexpensively produce genome sequences, but in practice many of these draft genomes are fragmented and incomplete. Genetic linkage maps based on recombination rates between physical markers have been used in biology for over 100 years and a linkage map, when paired with a de novo sequencing project, can resolve mis-assemblies and anchor chromosome-scale sequences. Here, I summarize the methodology behind integrating de novo assemblies and genetic linkage maps, outline the current challenges, review the available software tools, and discuss new mapping technologies.","URL":"http://www.ncbi.nlm.nih.gov/pmc/articles/PMC4473057/","DOI":"10.3389/fgene.2015.00220","ISSN":"1664-8021","note":"PMID: 26150829\nPMCID: PMC4473057","shortTitle":"Using linkage maps to correct and scaffold de novo genome assemblies","journalAbbreviation":"Front Genet","author":[{"family":"Fierst","given":"Janna L."}],"issued":{"date-parts":[["2015",6,19]]},"accessed":{"date-parts":[["2016",5,31]]},"PMID":"26150829","PMCID":"PMC4473057"}}],"schema":"https://github.com/citation-style-language/schema/raw/master/csl-citation.json"} </w:instrText>
      </w:r>
      <w:r w:rsidR="004E2E2E">
        <w:rPr>
          <w:rFonts w:ascii="Times New Roman" w:hAnsi="Times New Roman" w:cs="Times New Roman"/>
        </w:rPr>
        <w:fldChar w:fldCharType="separate"/>
      </w:r>
      <w:r w:rsidR="004E2E2E">
        <w:rPr>
          <w:rFonts w:ascii="Times New Roman" w:hAnsi="Times New Roman" w:cs="Times New Roman"/>
          <w:noProof/>
        </w:rPr>
        <w:t>(Fierst 2015)</w:t>
      </w:r>
      <w:r w:rsidR="004E2E2E">
        <w:rPr>
          <w:rFonts w:ascii="Times New Roman" w:hAnsi="Times New Roman" w:cs="Times New Roman"/>
        </w:rPr>
        <w:fldChar w:fldCharType="end"/>
      </w:r>
      <w:r w:rsidRPr="00D84657">
        <w:rPr>
          <w:rFonts w:ascii="Times New Roman" w:hAnsi="Times New Roman" w:cs="Times New Roman"/>
        </w:rPr>
        <w:t>.</w:t>
      </w:r>
    </w:p>
    <w:p w14:paraId="5BD683D6" w14:textId="415CF49E" w:rsidR="006E0172" w:rsidRPr="00D84657" w:rsidRDefault="0079585B" w:rsidP="00D84657">
      <w:pPr>
        <w:spacing w:after="0" w:line="480" w:lineRule="auto"/>
        <w:rPr>
          <w:rFonts w:ascii="Times New Roman" w:hAnsi="Times New Roman" w:cs="Times New Roman"/>
        </w:rPr>
      </w:pPr>
      <w:r w:rsidRPr="00D84657">
        <w:rPr>
          <w:rFonts w:ascii="Times New Roman" w:hAnsi="Times New Roman" w:cs="Times New Roman"/>
        </w:rPr>
        <w:t xml:space="preserve">For this study we leveraged an existing recombinant inbred line population of </w:t>
      </w:r>
      <w:r w:rsidRPr="004B4EFE">
        <w:rPr>
          <w:rFonts w:ascii="Times New Roman" w:hAnsi="Times New Roman" w:cs="Times New Roman"/>
          <w:i/>
        </w:rPr>
        <w:t xml:space="preserve">Brassica </w:t>
      </w:r>
      <w:proofErr w:type="spellStart"/>
      <w:r w:rsidRPr="004B4EFE">
        <w:rPr>
          <w:rFonts w:ascii="Times New Roman" w:hAnsi="Times New Roman" w:cs="Times New Roman"/>
          <w:i/>
        </w:rPr>
        <w:t>rapa</w:t>
      </w:r>
      <w:proofErr w:type="spellEnd"/>
      <w:r w:rsidRPr="00D84657">
        <w:rPr>
          <w:rFonts w:ascii="Times New Roman" w:hAnsi="Times New Roman" w:cs="Times New Roman"/>
        </w:rPr>
        <w:t xml:space="preserve"> (</w:t>
      </w:r>
      <w:proofErr w:type="spellStart"/>
      <w:r w:rsidRPr="00D84657">
        <w:rPr>
          <w:rFonts w:ascii="Times New Roman" w:hAnsi="Times New Roman" w:cs="Times New Roman"/>
        </w:rPr>
        <w:t>BraIIRRI</w:t>
      </w:r>
      <w:proofErr w:type="spellEnd"/>
      <w:r w:rsidRPr="00D84657">
        <w:rPr>
          <w:rFonts w:ascii="Times New Roman" w:hAnsi="Times New Roman" w:cs="Times New Roman"/>
        </w:rPr>
        <w:t xml:space="preserve">, </w:t>
      </w:r>
      <w:r w:rsidR="004E2E2E">
        <w:rPr>
          <w:rFonts w:ascii="Times New Roman" w:hAnsi="Times New Roman" w:cs="Times New Roman"/>
        </w:rPr>
        <w:fldChar w:fldCharType="begin"/>
      </w:r>
      <w:r w:rsidR="004E2E2E">
        <w:rPr>
          <w:rFonts w:ascii="Times New Roman" w:hAnsi="Times New Roman" w:cs="Times New Roman"/>
        </w:rPr>
        <w:instrText xml:space="preserve"> ADDIN ZOTERO_ITEM CSL_CITATION {"citationID":"ps86mq9pr","properties":{"formattedCitation":"{\\rtf (Iniguez-Luy {\\i{}et al.} 2009)}","plainCitation":"(Iniguez-Luy et al. 2009)"},"citationItems":[{"id":426,"uris":["http://zotero.org/users/2563346/items/PQHJJDZQ"],"uri":["http://zotero.org/users/2563346/items/PQHJJDZQ"],"itemData":{"id":426,"type":"article-journal","title":"Development of public immortal mapping populations, molecular markers and linkage maps for rapid cycling Brassica rapa and B. oleracea","container-title":"Theoretical and Applied Genetics","page":"31-43","volume":"120","issue":"1","source":"CrossRef","DOI":"10.1007/s00122-009-1157-4","ISSN":"0040-5752, 1432-2242","language":"en","author":[{"family":"Iniguez-Luy","given":"Federico Luis"},{"family":"Lukens","given":"Lewis"},{"family":"Farnham","given":"Mark W."},{"family":"Amasino","given":"Richard M."},{"family":"Osborn","given":"Thomas C."}],"issued":{"date-parts":[["2009",12]]}}}],"schema":"https://github.com/citation-style-language/schema/raw/master/csl-citation.json"} </w:instrText>
      </w:r>
      <w:r w:rsidR="004E2E2E">
        <w:rPr>
          <w:rFonts w:ascii="Times New Roman" w:hAnsi="Times New Roman" w:cs="Times New Roman"/>
        </w:rPr>
        <w:fldChar w:fldCharType="separate"/>
      </w:r>
      <w:r w:rsidR="004E2E2E" w:rsidRPr="004E2E2E">
        <w:rPr>
          <w:rFonts w:ascii="Times New Roman" w:hAnsi="Times New Roman" w:cs="Times New Roman"/>
        </w:rPr>
        <w:t xml:space="preserve">(Iniguez-Luy </w:t>
      </w:r>
      <w:r w:rsidR="004E2E2E" w:rsidRPr="004E2E2E">
        <w:rPr>
          <w:rFonts w:ascii="Times New Roman" w:hAnsi="Times New Roman" w:cs="Times New Roman"/>
          <w:i/>
          <w:iCs/>
        </w:rPr>
        <w:t>et al.</w:t>
      </w:r>
      <w:r w:rsidR="004E2E2E" w:rsidRPr="004E2E2E">
        <w:rPr>
          <w:rFonts w:ascii="Times New Roman" w:hAnsi="Times New Roman" w:cs="Times New Roman"/>
        </w:rPr>
        <w:t xml:space="preserve"> 2009)</w:t>
      </w:r>
      <w:r w:rsidR="004E2E2E">
        <w:rPr>
          <w:rFonts w:ascii="Times New Roman" w:hAnsi="Times New Roman" w:cs="Times New Roman"/>
        </w:rPr>
        <w:fldChar w:fldCharType="end"/>
      </w:r>
      <w:r w:rsidRPr="00D84657">
        <w:rPr>
          <w:rFonts w:ascii="Times New Roman" w:hAnsi="Times New Roman" w:cs="Times New Roman"/>
        </w:rPr>
        <w:t xml:space="preserve">). This population has been used extensively for QTL mapping of physiological, developmental, and evolutionarily important traits </w:t>
      </w:r>
      <w:r w:rsidR="004E2E2E">
        <w:rPr>
          <w:rFonts w:ascii="Times New Roman" w:hAnsi="Times New Roman" w:cs="Times New Roman"/>
        </w:rPr>
        <w:fldChar w:fldCharType="begin"/>
      </w:r>
      <w:r w:rsidR="004E2E2E">
        <w:rPr>
          <w:rFonts w:ascii="Times New Roman" w:hAnsi="Times New Roman" w:cs="Times New Roman"/>
        </w:rPr>
        <w:instrText xml:space="preserve"> ADDIN ZOTERO_ITEM CSL_CITATION {"citationID":"rnjfmv216","properties":{"formattedCitation":"{\\rtf (Dechaine {\\i{}et al.} 2007, 2014; Brock {\\i{}et al.} 2010; Lou {\\i{}et al.} 2011, 2012; Baker {\\i{}et al.} 2015)}","plainCitation":"(Dechaine et al. 2007, 2014; Brock et al. 2010; Lou et al. 2011, 2012; Baker et al. 2015)"},"citationItems":[{"id":246,"uris":["http://zotero.org/users/2563346/items/ISBXKBUR"],"uri":["http://zotero.org/users/2563346/items/ISBXKBUR"],"itemData":{"id":246,"type":"article-journal","title":"Constraints on the evolution of adaptive plasticity: costs of plasticity to density are expressed in segregating progenies","container-title":"New Phytologist","page":"874-882","volume":"176","issue":"4","source":"CrossRef","DOI":"10.1111/j.1469-8137.2007.02210.x","ISSN":"0028-646X, 1469-8137","shortTitle":"Constraints on the evolution of adaptive plasticity","language":"en","author":[{"family":"Dechaine","given":"Jennifer M."},{"family":"Johnston","given":"Jill A."},{"family":"Brock","given":"Marcus T."},{"family":"Weinig","given":"Cynthia"}],"issued":{"date-parts":[["2007",12]]}}},{"id":320,"uris":["http://zotero.org/users/2563346/items/QPDID7D5"],"uri":["http://zotero.org/users/2563346/items/QPDID7D5"],"itemData":{"id":320,"type":"article-journal","title":"QTL architecture of reproductive fitness characters in Brassica rapa","container-title":"BMC plant biology","page":"1","volume":"14","issue":"1","source":"Google Scholar","author":[{"family":"Dechaine","given":"Jennifer M."},{"family":"Brock","given":"Marcus T."},{"family":"Weinig","given":"Cynthia"}],"issued":{"date-parts":[["2014"]]}}},{"id":241,"uris":["http://zotero.org/users/2563346/items/KC5MDBCZ"],"uri":["http://zotero.org/users/2563346/items/KC5MDBCZ"],"itemData":{"id":241,"type":"article-journal","title":"Floral Genetic Architecture: An Examination of QTL Architecture Underlying Floral (Co)Variation Across Environments","container-title":"Genetics","page":"1451-1465","volume":"186","issue":"4","source":"CrossRef","DOI":"10.1534/genetics.110.119982","ISSN":"0016-6731","shortTitle":"Floral Genetic Architecture","language":"en","author":[{"family":"Brock","given":"M. T."},{"family":"Dechaine","given":"J. M."},{"family":"Iniguez-Luy","given":"F. L."},{"family":"Maloof","given":"J. N."},{"family":"Stinchcombe","given":"J. R."},{"family":"Weinig","given":"C."}],"issued":{"date-parts":[["2010",12,1]]}}},{"id":321,"uris":["http://zotero.org/users/2563346/items/XWE2W7NP"],"uri":["http://zotero.org/users/2563346/items/XWE2W7NP"],"itemData":{"id":321,"type":"article-journal","title":"Genetic architecture of the circadian clock and flowering time in Brassica rapa","container-title":"Theoretical and Applied Genetics","page":"397-409","volume":"123","issue":"3","source":"CrossRef","DOI":"10.1007/s00122-011-1592-x","ISSN":"0040-5752, 1432-2242","language":"en","author":[{"family":"Lou","given":"P."},{"family":"Xie","given":"Q."},{"family":"Xu","given":"X."},{"family":"Edwards","given":"C. E."},{"family":"Brock","given":"M. T."},{"family":"Weinig","given":"C."},{"family":"McClung","given":"C. R."}],"issued":{"date-parts":[["2011",8]]}}},{"id":1737,"uris":["http://zotero.org/users/2563346/items/2354QA8C"],"uri":["http://zotero.org/users/2563346/items/2354QA8C"],"itemData":{"id":1737,"type":"article-journal","title":"Preferential Retention of Circadian Clock Genes during Diploidization following Whole Genome Triplication in Brassica rapa","container-title":"The Plant Cell","page":"2415-2426","volume":"24","issue":"6","source":"www.plantcell.org","abstract":"Much has been learned about the architecture and function of the circadian clock of Arabidopsis thaliana, a model for plant circadian rhythms. Circadian rhythms contribute to evolutionary fitness, suggesting that circadian rhythmicity may also contribute to agricultural productivity. Therefore, we extend our study of the plant circadian clock to Brassica rapa, an agricultural crop. Since its separation from Arabidopsis, B. rapa has undergone whole genome triplication and subsequent diploidization that has involved considerable gene loss. We find that circadian clock genes are preferentially retained relative to comparison groups of their neighboring genes, a set of randomly chosen genes, and a set of housekeeping genes broadly conserved in eukaryotes. The preferential retention of clock genes is consistent with the gene dosage hypothesis, which predicts preferential retention of highly networked or dose-sensitive genes. Two gene families encoding transcription factors that play important roles in the plant core oscillator—the PSEUDO-RESPONSE REGULATORS, including TIMING OF CAB EXPRESSION1, and the REVEILLE family, including CIRCADIAN CLOCK ASSOCIATED1 and LATE ELONGATED HYPOCOTYL—exhibit preferential retention consistent with the gene dosage hypothesis, but a third gene family, including ZEITLUPE, that encodes F-Box proteins that regulate posttranslational protein stability offers an exception.\nGIGANTEA (GI) was originally identified by a late-flowering mutant in Arabidopsis, but subsequently has been shown to act in circadian period determination, light inhibition of hypocotyl elongation, and responses to multiple abiotic stresses, including tolerance to high salt and cold (freezing) temperature. Genetic mapping and analysis of families of heterogeneous inbred lines showed that natural variation in GI is responsible for a major quantitative trait locus in circadian period in Brassica rapa. We confirmed this conclusion by transgenic rescue of an Arabidopsis gi-201 loss of function mutant. The two B. rapa GI alleles each fully rescued the delayed flowering of Arabidopsis gi-201 but showed differential rescue of perturbations in red light inhibition of hypocotyl elongation and altered cold and salt tolerance. The B. rapa R500 GI allele, which failed to rescue the hypocotyl and abiotic stress phenotypes, disrupted circadian period determination in Arabidopsis. Analysis of chimeric B. rapa GI alleles identified the causal nucleotide polymorphism, which results in an amino acid substitution (S264A) between the two GI proteins. This polymorphism underlies variation in circadian period, cold and salt tolerance, and red light inhibition of hypocotyl elongation. Loss-of-function mutations of B. rapa GI confer delayed flowering, perturbed circadian rhythms in leaf movement, and increased freezing and increased salt tolerance, consistent with effects of similar mutations in Arabidopsis. Collectively, these data suggest that allelic variation of GI—and possibly of clock genes in general—offers an attractive target for molecular breeding for enhanced stress tolerance and potentially for improved crop yield.","DOI":"10.1105/tpc.112.099499","ISSN":",","note":"PMID: 22685167","journalAbbreviation":"Plant Cell","language":"en","author":[{"family":"Lou","given":"Ping"},{"family":"Wu","given":"Jian"},{"family":"Cheng","given":"Feng"},{"family":"Cressman","given":"Laura G."},{"family":"Wang","given":"Xiaowu"},{"family":"McClung","given":"C. Robertson"}],"issued":{"date-parts":[["2012",6,1]]},"PMID":"22685167"}},{"id":304,"uris":["http://zotero.org/users/2563346/items/SFUAMQPI"],"uri":["http://zotero.org/users/2563346/items/SFUAMQPI"],"itemData":{"id":304,"type":"article-journal","title":"Modeling development and quantitative trait mapping reveal independent genetic modules for leaf size and shape","container-title":"New Phytologist","page":"257-268","volume":"208","issue":"1","source":"CrossRef","DOI":"10.1111/nph.13509","ISSN":"0028646X","language":"en","author":[{"family":"Baker","given":"Robert L."},{"family":"Leong","given":"Wen Fung"},{"family":"Brock","given":"Marcus T."},{"family":"Markelz","given":"R. J. Cody"},{"family":"Covington","given":"Michael F."},{"family":"Devisetty","given":"Upendra K."},{"family":"Edwards","given":"Christine E."},{"family":"Maloof","given":"Julin"},{"family":"Welch","given":"Stephen"},{"family":"Weinig","given":"Cynthia"}],"issued":{"date-parts":[["2015",10]]}}}],"schema":"https://github.com/citation-style-language/schema/raw/master/csl-citation.json"} </w:instrText>
      </w:r>
      <w:r w:rsidR="004E2E2E">
        <w:rPr>
          <w:rFonts w:ascii="Times New Roman" w:hAnsi="Times New Roman" w:cs="Times New Roman"/>
        </w:rPr>
        <w:fldChar w:fldCharType="separate"/>
      </w:r>
      <w:r w:rsidR="004E2E2E" w:rsidRPr="004E2E2E">
        <w:rPr>
          <w:rFonts w:ascii="Times New Roman" w:hAnsi="Times New Roman" w:cs="Times New Roman"/>
        </w:rPr>
        <w:t xml:space="preserve">(Dechaine </w:t>
      </w:r>
      <w:r w:rsidR="004E2E2E" w:rsidRPr="004E2E2E">
        <w:rPr>
          <w:rFonts w:ascii="Times New Roman" w:hAnsi="Times New Roman" w:cs="Times New Roman"/>
          <w:i/>
          <w:iCs/>
        </w:rPr>
        <w:t>et al.</w:t>
      </w:r>
      <w:r w:rsidR="004E2E2E" w:rsidRPr="004E2E2E">
        <w:rPr>
          <w:rFonts w:ascii="Times New Roman" w:hAnsi="Times New Roman" w:cs="Times New Roman"/>
        </w:rPr>
        <w:t xml:space="preserve"> 2007, 2014; Brock </w:t>
      </w:r>
      <w:r w:rsidR="004E2E2E" w:rsidRPr="004E2E2E">
        <w:rPr>
          <w:rFonts w:ascii="Times New Roman" w:hAnsi="Times New Roman" w:cs="Times New Roman"/>
          <w:i/>
          <w:iCs/>
        </w:rPr>
        <w:t>et al.</w:t>
      </w:r>
      <w:r w:rsidR="004E2E2E" w:rsidRPr="004E2E2E">
        <w:rPr>
          <w:rFonts w:ascii="Times New Roman" w:hAnsi="Times New Roman" w:cs="Times New Roman"/>
        </w:rPr>
        <w:t xml:space="preserve"> 2010; Lou </w:t>
      </w:r>
      <w:r w:rsidR="004E2E2E" w:rsidRPr="004E2E2E">
        <w:rPr>
          <w:rFonts w:ascii="Times New Roman" w:hAnsi="Times New Roman" w:cs="Times New Roman"/>
          <w:i/>
          <w:iCs/>
        </w:rPr>
        <w:t>et al.</w:t>
      </w:r>
      <w:r w:rsidR="004E2E2E" w:rsidRPr="004E2E2E">
        <w:rPr>
          <w:rFonts w:ascii="Times New Roman" w:hAnsi="Times New Roman" w:cs="Times New Roman"/>
        </w:rPr>
        <w:t xml:space="preserve"> 2011, 2012; Baker </w:t>
      </w:r>
      <w:r w:rsidR="004E2E2E" w:rsidRPr="004E2E2E">
        <w:rPr>
          <w:rFonts w:ascii="Times New Roman" w:hAnsi="Times New Roman" w:cs="Times New Roman"/>
          <w:i/>
          <w:iCs/>
        </w:rPr>
        <w:t>et al.</w:t>
      </w:r>
      <w:r w:rsidR="004E2E2E" w:rsidRPr="004E2E2E">
        <w:rPr>
          <w:rFonts w:ascii="Times New Roman" w:hAnsi="Times New Roman" w:cs="Times New Roman"/>
        </w:rPr>
        <w:t xml:space="preserve"> 2015)</w:t>
      </w:r>
      <w:r w:rsidR="004E2E2E">
        <w:rPr>
          <w:rFonts w:ascii="Times New Roman" w:hAnsi="Times New Roman" w:cs="Times New Roman"/>
        </w:rPr>
        <w:fldChar w:fldCharType="end"/>
      </w:r>
      <w:r w:rsidRPr="00D84657">
        <w:rPr>
          <w:rFonts w:ascii="Times New Roman" w:hAnsi="Times New Roman" w:cs="Times New Roman"/>
        </w:rPr>
        <w:t>. Recently, we completed deep RNA-sequencing of the parents of the Bra-IRRI population providing a large SNP set and improved gene annotation information (</w:t>
      </w:r>
      <w:proofErr w:type="spellStart"/>
      <w:r w:rsidRPr="00D84657">
        <w:rPr>
          <w:rFonts w:ascii="Times New Roman" w:hAnsi="Times New Roman" w:cs="Times New Roman"/>
        </w:rPr>
        <w:t>Devisetty</w:t>
      </w:r>
      <w:proofErr w:type="spellEnd"/>
      <w:r w:rsidRPr="00D84657">
        <w:rPr>
          <w:rFonts w:ascii="Times New Roman" w:hAnsi="Times New Roman" w:cs="Times New Roman"/>
        </w:rPr>
        <w:t xml:space="preserve"> et al. 2014). We now extend these methods to 124 genotypes in the population for SNP discovery, the creation of a saturated genetic map, and fixing genome </w:t>
      </w:r>
      <w:proofErr w:type="spellStart"/>
      <w:r w:rsidRPr="00D84657">
        <w:rPr>
          <w:rFonts w:ascii="Times New Roman" w:hAnsi="Times New Roman" w:cs="Times New Roman"/>
        </w:rPr>
        <w:t>misassemblies</w:t>
      </w:r>
      <w:proofErr w:type="spellEnd"/>
      <w:r w:rsidRPr="00D84657">
        <w:rPr>
          <w:rFonts w:ascii="Times New Roman" w:hAnsi="Times New Roman" w:cs="Times New Roman"/>
        </w:rPr>
        <w:t xml:space="preserve"> and placing scaffolds.</w:t>
      </w:r>
    </w:p>
    <w:p w14:paraId="78DE3E61" w14:textId="77777777" w:rsidR="0079585B" w:rsidRPr="00D84657" w:rsidRDefault="0079585B" w:rsidP="00D84657">
      <w:pPr>
        <w:spacing w:after="0" w:line="480" w:lineRule="auto"/>
        <w:rPr>
          <w:rFonts w:ascii="Times New Roman" w:hAnsi="Times New Roman" w:cs="Times New Roman"/>
        </w:rPr>
      </w:pPr>
    </w:p>
    <w:p w14:paraId="4F8C9D68" w14:textId="77777777" w:rsidR="00C04362" w:rsidRPr="00270DD6" w:rsidRDefault="006E0172" w:rsidP="00D84657">
      <w:pPr>
        <w:spacing w:after="0" w:line="480" w:lineRule="auto"/>
        <w:rPr>
          <w:rFonts w:ascii="Times New Roman" w:hAnsi="Times New Roman" w:cs="Times New Roman"/>
          <w:b/>
        </w:rPr>
      </w:pPr>
      <w:r w:rsidRPr="00270DD6">
        <w:rPr>
          <w:rFonts w:ascii="Times New Roman" w:hAnsi="Times New Roman" w:cs="Times New Roman"/>
          <w:b/>
        </w:rPr>
        <w:t>Methods</w:t>
      </w:r>
    </w:p>
    <w:p w14:paraId="6FE4B1E5" w14:textId="77777777" w:rsidR="00076DEF" w:rsidRPr="00270DD6" w:rsidRDefault="00076DEF" w:rsidP="00D84657">
      <w:pPr>
        <w:spacing w:after="0" w:line="480" w:lineRule="auto"/>
        <w:rPr>
          <w:rFonts w:ascii="Times New Roman" w:hAnsi="Times New Roman" w:cs="Times New Roman"/>
          <w:b/>
        </w:rPr>
      </w:pPr>
      <w:r w:rsidRPr="00270DD6">
        <w:rPr>
          <w:rFonts w:ascii="Times New Roman" w:hAnsi="Times New Roman" w:cs="Times New Roman"/>
          <w:b/>
        </w:rPr>
        <w:t>Plant Growth and Tissue Collection</w:t>
      </w:r>
    </w:p>
    <w:p w14:paraId="43500536" w14:textId="3C08541E" w:rsidR="00076DEF" w:rsidRPr="00D84657" w:rsidRDefault="00076DEF" w:rsidP="00D84657">
      <w:pPr>
        <w:spacing w:after="0" w:line="480" w:lineRule="auto"/>
        <w:rPr>
          <w:rFonts w:ascii="Times New Roman" w:hAnsi="Times New Roman" w:cs="Times New Roman"/>
        </w:rPr>
      </w:pPr>
      <w:r w:rsidRPr="00D84657">
        <w:rPr>
          <w:rFonts w:ascii="Times New Roman" w:hAnsi="Times New Roman" w:cs="Times New Roman"/>
        </w:rPr>
        <w:t xml:space="preserve">The field site was located at the University of Wyoming Agricultural Experimental Station in Laramie, Wyoming, USA. This study focused on 125 recombinant inbred lines and the two parental genotypes of the </w:t>
      </w:r>
      <w:r w:rsidRPr="00E1091A">
        <w:rPr>
          <w:rFonts w:ascii="Times New Roman" w:hAnsi="Times New Roman" w:cs="Times New Roman"/>
          <w:i/>
        </w:rPr>
        <w:t xml:space="preserve">Brassica </w:t>
      </w:r>
      <w:proofErr w:type="spellStart"/>
      <w:r w:rsidRPr="00E1091A">
        <w:rPr>
          <w:rFonts w:ascii="Times New Roman" w:hAnsi="Times New Roman" w:cs="Times New Roman"/>
          <w:i/>
        </w:rPr>
        <w:t>ra</w:t>
      </w:r>
      <w:r w:rsidR="005D3F8C" w:rsidRPr="00E1091A">
        <w:rPr>
          <w:rFonts w:ascii="Times New Roman" w:hAnsi="Times New Roman" w:cs="Times New Roman"/>
          <w:i/>
        </w:rPr>
        <w:t>pa</w:t>
      </w:r>
      <w:proofErr w:type="spellEnd"/>
      <w:r w:rsidR="005D3F8C" w:rsidRPr="00D84657">
        <w:rPr>
          <w:rFonts w:ascii="Times New Roman" w:hAnsi="Times New Roman" w:cs="Times New Roman"/>
        </w:rPr>
        <w:t xml:space="preserve"> IRRI </w:t>
      </w:r>
      <w:proofErr w:type="gramStart"/>
      <w:r w:rsidR="005D3F8C" w:rsidRPr="00D84657">
        <w:rPr>
          <w:rFonts w:ascii="Times New Roman" w:hAnsi="Times New Roman" w:cs="Times New Roman"/>
        </w:rPr>
        <w:t xml:space="preserve">population </w:t>
      </w:r>
      <w:r w:rsidRPr="00D84657">
        <w:rPr>
          <w:rFonts w:ascii="Times New Roman" w:hAnsi="Times New Roman" w:cs="Times New Roman"/>
        </w:rPr>
        <w:t>.</w:t>
      </w:r>
      <w:proofErr w:type="gramEnd"/>
      <w:r w:rsidRPr="00D84657">
        <w:rPr>
          <w:rFonts w:ascii="Times New Roman" w:hAnsi="Times New Roman" w:cs="Times New Roman"/>
        </w:rPr>
        <w:t xml:space="preserve"> Individual plants were sown on XXX potting media on </w:t>
      </w:r>
      <w:commentRangeStart w:id="8"/>
      <w:r w:rsidRPr="00D84657">
        <w:rPr>
          <w:rFonts w:ascii="Times New Roman" w:hAnsi="Times New Roman" w:cs="Times New Roman"/>
        </w:rPr>
        <w:t>XXXX</w:t>
      </w:r>
      <w:commentRangeEnd w:id="8"/>
      <w:r w:rsidR="005612FE">
        <w:rPr>
          <w:rStyle w:val="CommentReference"/>
        </w:rPr>
        <w:commentReference w:id="8"/>
      </w:r>
      <w:r w:rsidRPr="00D84657">
        <w:rPr>
          <w:rFonts w:ascii="Times New Roman" w:hAnsi="Times New Roman" w:cs="Times New Roman"/>
        </w:rPr>
        <w:t xml:space="preserve"> date in a greenhouse and transplanted to the field on </w:t>
      </w:r>
      <w:commentRangeStart w:id="9"/>
      <w:r w:rsidRPr="00D84657">
        <w:rPr>
          <w:rFonts w:ascii="Times New Roman" w:hAnsi="Times New Roman" w:cs="Times New Roman"/>
        </w:rPr>
        <w:t>XXXX</w:t>
      </w:r>
      <w:commentRangeEnd w:id="9"/>
      <w:r w:rsidR="005612FE">
        <w:rPr>
          <w:rStyle w:val="CommentReference"/>
        </w:rPr>
        <w:commentReference w:id="9"/>
      </w:r>
      <w:r w:rsidRPr="00D84657">
        <w:rPr>
          <w:rFonts w:ascii="Times New Roman" w:hAnsi="Times New Roman" w:cs="Times New Roman"/>
        </w:rPr>
        <w:t xml:space="preserve"> date following establishe</w:t>
      </w:r>
      <w:r w:rsidR="005D3F8C" w:rsidRPr="00D84657">
        <w:rPr>
          <w:rFonts w:ascii="Times New Roman" w:hAnsi="Times New Roman" w:cs="Times New Roman"/>
        </w:rPr>
        <w:t xml:space="preserve">d protocols </w:t>
      </w:r>
      <w:r w:rsidR="005D3F8C" w:rsidRPr="00D84657">
        <w:rPr>
          <w:rFonts w:ascii="Times New Roman" w:hAnsi="Times New Roman" w:cs="Times New Roman"/>
        </w:rPr>
        <w:fldChar w:fldCharType="begin"/>
      </w:r>
      <w:r w:rsidR="005D3F8C" w:rsidRPr="00D84657">
        <w:rPr>
          <w:rFonts w:ascii="Times New Roman" w:hAnsi="Times New Roman" w:cs="Times New Roman"/>
        </w:rPr>
        <w:instrText xml:space="preserve"> ADDIN ZOTERO_ITEM CSL_CITATION {"citationID":"1g5bkm63un","properties":{"formattedCitation":"{\\rtf (Dechaine {\\i{}et al.} 2014)}","plainCitation":"(Dechaine et al. 2014)"},"citationItems":[{"id":320,"uris":["http://zotero.org/users/2563346/items/QPDID7D5"],"uri":["http://zotero.org/users/2563346/items/QPDID7D5"],"itemData":{"id":320,"type":"article-journal","title":"QTL architecture of reproductive fitness characters in Brassica rapa","container-title":"BMC plant biology","page":"1","volume":"14","issue":"1","source":"Google Scholar","author":[{"family":"Dechaine","given":"Jennifer M."},{"family":"Brock","given":"Marcus T."},{"family":"Weinig","given":"Cynthia"}],"issued":{"date-parts":[["2014"]]}}}],"schema":"https://github.com/citation-style-language/schema/raw/master/csl-citation.json"} </w:instrText>
      </w:r>
      <w:r w:rsidR="005D3F8C" w:rsidRPr="00D84657">
        <w:rPr>
          <w:rFonts w:ascii="Times New Roman" w:hAnsi="Times New Roman" w:cs="Times New Roman"/>
        </w:rPr>
        <w:fldChar w:fldCharType="separate"/>
      </w:r>
      <w:r w:rsidR="005D3F8C" w:rsidRPr="00D84657">
        <w:rPr>
          <w:rFonts w:ascii="Times New Roman" w:hAnsi="Times New Roman" w:cs="Times New Roman"/>
        </w:rPr>
        <w:t>(Dechaine et al. 2014)</w:t>
      </w:r>
      <w:r w:rsidR="005D3F8C" w:rsidRPr="00D84657">
        <w:rPr>
          <w:rFonts w:ascii="Times New Roman" w:hAnsi="Times New Roman" w:cs="Times New Roman"/>
        </w:rPr>
        <w:fldChar w:fldCharType="end"/>
      </w:r>
      <w:r w:rsidRPr="00D84657">
        <w:rPr>
          <w:rFonts w:ascii="Times New Roman" w:hAnsi="Times New Roman" w:cs="Times New Roman"/>
        </w:rPr>
        <w:t xml:space="preserve">. Each biological replicate of each genotype filled one of five blocks. After plants were established in the field three weeks, apical meristem tissue was collected from individual replicate plants into 1.5 mL </w:t>
      </w:r>
      <w:proofErr w:type="spellStart"/>
      <w:r w:rsidRPr="00D84657">
        <w:rPr>
          <w:rFonts w:ascii="Times New Roman" w:hAnsi="Times New Roman" w:cs="Times New Roman"/>
        </w:rPr>
        <w:t>eppendorf</w:t>
      </w:r>
      <w:proofErr w:type="spellEnd"/>
      <w:r w:rsidRPr="00D84657">
        <w:rPr>
          <w:rFonts w:ascii="Times New Roman" w:hAnsi="Times New Roman" w:cs="Times New Roman"/>
        </w:rPr>
        <w:t xml:space="preserve"> tubes and immediately flash frozen in liquid N and stored at -80C until RNA-isolation.</w:t>
      </w:r>
    </w:p>
    <w:p w14:paraId="3E98E972" w14:textId="5D150E7E" w:rsidR="006C3828" w:rsidRPr="00D84657" w:rsidRDefault="006C3828" w:rsidP="00D84657">
      <w:pPr>
        <w:spacing w:after="0" w:line="480" w:lineRule="auto"/>
        <w:rPr>
          <w:rFonts w:ascii="Times New Roman" w:hAnsi="Times New Roman" w:cs="Times New Roman"/>
        </w:rPr>
      </w:pPr>
      <w:r w:rsidRPr="00D84657">
        <w:rPr>
          <w:rFonts w:ascii="Times New Roman" w:hAnsi="Times New Roman" w:cs="Times New Roman"/>
        </w:rPr>
        <w:t>RNA-</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library preparation and sequencing</w:t>
      </w:r>
    </w:p>
    <w:p w14:paraId="0B385C55" w14:textId="0DDF1C5E" w:rsidR="00076DEF" w:rsidRPr="00D84657" w:rsidRDefault="006C3828" w:rsidP="00D84657">
      <w:pPr>
        <w:spacing w:after="0" w:line="480" w:lineRule="auto"/>
        <w:rPr>
          <w:rFonts w:ascii="Times New Roman" w:hAnsi="Times New Roman" w:cs="Times New Roman"/>
        </w:rPr>
      </w:pPr>
      <w:r w:rsidRPr="00D84657">
        <w:rPr>
          <w:rFonts w:ascii="Times New Roman" w:hAnsi="Times New Roman" w:cs="Times New Roman"/>
        </w:rPr>
        <w:lastRenderedPageBreak/>
        <w:t>RNA-</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libraries were prepared using high-throughput </w:t>
      </w:r>
      <w:proofErr w:type="spellStart"/>
      <w:r w:rsidRPr="00D84657">
        <w:rPr>
          <w:rFonts w:ascii="Times New Roman" w:hAnsi="Times New Roman" w:cs="Times New Roman"/>
        </w:rPr>
        <w:t>Illumina</w:t>
      </w:r>
      <w:proofErr w:type="spellEnd"/>
      <w:r w:rsidRPr="00D84657">
        <w:rPr>
          <w:rFonts w:ascii="Times New Roman" w:hAnsi="Times New Roman" w:cs="Times New Roman"/>
        </w:rPr>
        <w:t xml:space="preserve"> RNA-</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library extraction protocol </w:t>
      </w:r>
      <w:r w:rsidR="00182891" w:rsidRPr="00D84657">
        <w:rPr>
          <w:rFonts w:ascii="Times New Roman" w:hAnsi="Times New Roman" w:cs="Times New Roman"/>
        </w:rPr>
        <w:fldChar w:fldCharType="begin"/>
      </w:r>
      <w:r w:rsidR="00182891" w:rsidRPr="00D84657">
        <w:rPr>
          <w:rFonts w:ascii="Times New Roman" w:hAnsi="Times New Roman" w:cs="Times New Roman"/>
        </w:rPr>
        <w:instrText xml:space="preserve"> ADDIN ZOTERO_ITEM CSL_CITATION {"citationID":"12t8ub4sl5","properties":{"formattedCitation":"{\\rtf (Kumar {\\i{}et al.} 2012)}","plainCitation":"(Kumar et al. 2012)"},"citationItems":[{"id":1555,"uris":["http://zotero.org/users/2563346/items/4U6T5KD9"],"uri":["http://zotero.org/users/2563346/items/4U6T5KD9"],"itemData":{"id":1555,"type":"article-journal","title":"SNP Discovery through Next-Generation Sequencing and Its Applications, SNP Discovery through Next-Generation Sequencing and Its Applications","container-title":"International Journal of Plant Genomics, International Journal of Plant Genomics","page":"e831460","volume":"2012, 2012","source":"www.hindawi.com","abstract":"The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 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reference.","DOI":"10.1155/2012/831460, 10.1155/2012/831460","ISSN":"1687-5370, 1687-5370","language":"en","author":[{"family":"Kumar","given":"Santosh"},{"family":"Banks","given":"Travis W."},{"family":"Cloutier","given":"Sylvie"},{"family":"Kumar","given":"Santosh"},{"family":"Banks","given":"Travis W."},{"family":"Cloutier","given":"Sylvie"}],"issued":{"date-parts":[["2012",11,22]]}}}],"schema":"https://github.com/citation-style-language/schema/raw/master/csl-citation.json"} </w:instrText>
      </w:r>
      <w:r w:rsidR="00182891" w:rsidRPr="00D84657">
        <w:rPr>
          <w:rFonts w:ascii="Times New Roman" w:hAnsi="Times New Roman" w:cs="Times New Roman"/>
        </w:rPr>
        <w:fldChar w:fldCharType="separate"/>
      </w:r>
      <w:r w:rsidR="00182891" w:rsidRPr="00D84657">
        <w:rPr>
          <w:rFonts w:ascii="Times New Roman" w:hAnsi="Times New Roman" w:cs="Times New Roman"/>
        </w:rPr>
        <w:t>(Kumar et al. 2012)</w:t>
      </w:r>
      <w:r w:rsidR="00182891" w:rsidRPr="00D84657">
        <w:rPr>
          <w:rFonts w:ascii="Times New Roman" w:hAnsi="Times New Roman" w:cs="Times New Roman"/>
        </w:rPr>
        <w:fldChar w:fldCharType="end"/>
      </w:r>
      <w:r w:rsidRPr="00D84657">
        <w:rPr>
          <w:rFonts w:ascii="Times New Roman" w:hAnsi="Times New Roman" w:cs="Times New Roman"/>
        </w:rPr>
        <w:t xml:space="preserve">. The enriched libraries were then quantified on an Analyst Plate Reader (LJL </w:t>
      </w:r>
      <w:proofErr w:type="spellStart"/>
      <w:r w:rsidRPr="00D84657">
        <w:rPr>
          <w:rFonts w:ascii="Times New Roman" w:hAnsi="Times New Roman" w:cs="Times New Roman"/>
        </w:rPr>
        <w:t>Biosystems</w:t>
      </w:r>
      <w:proofErr w:type="spellEnd"/>
      <w:r w:rsidRPr="00D84657">
        <w:rPr>
          <w:rFonts w:ascii="Times New Roman" w:hAnsi="Times New Roman" w:cs="Times New Roman"/>
        </w:rPr>
        <w:t>) using SYBR Green I reagent (Invitrogen). Once the concentration of libraries was determined, a single pool of all the RNA-</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libraries with in each block was made and then run on </w:t>
      </w:r>
      <w:proofErr w:type="spellStart"/>
      <w:r w:rsidRPr="00D84657">
        <w:rPr>
          <w:rFonts w:ascii="Times New Roman" w:hAnsi="Times New Roman" w:cs="Times New Roman"/>
        </w:rPr>
        <w:t>Bioanalyzer</w:t>
      </w:r>
      <w:proofErr w:type="spellEnd"/>
      <w:r w:rsidRPr="00D84657">
        <w:rPr>
          <w:rFonts w:ascii="Times New Roman" w:hAnsi="Times New Roman" w:cs="Times New Roman"/>
        </w:rPr>
        <w:t xml:space="preserve"> (Agilent, </w:t>
      </w:r>
      <w:proofErr w:type="spellStart"/>
      <w:r w:rsidRPr="00D84657">
        <w:rPr>
          <w:rFonts w:ascii="Times New Roman" w:hAnsi="Times New Roman" w:cs="Times New Roman"/>
        </w:rPr>
        <w:t>SantaClara</w:t>
      </w:r>
      <w:proofErr w:type="spellEnd"/>
      <w:r w:rsidRPr="00D84657">
        <w:rPr>
          <w:rFonts w:ascii="Times New Roman" w:hAnsi="Times New Roman" w:cs="Times New Roman"/>
        </w:rPr>
        <w:t xml:space="preserve">) to determine the product size of the final pool. Finally each pool is adjusted to a final concentration of 20 </w:t>
      </w:r>
      <w:proofErr w:type="spellStart"/>
      <w:r w:rsidRPr="00D84657">
        <w:rPr>
          <w:rFonts w:ascii="Times New Roman" w:hAnsi="Times New Roman" w:cs="Times New Roman"/>
        </w:rPr>
        <w:t>nM</w:t>
      </w:r>
      <w:proofErr w:type="spellEnd"/>
      <w:r w:rsidRPr="00D84657">
        <w:rPr>
          <w:rFonts w:ascii="Times New Roman" w:hAnsi="Times New Roman" w:cs="Times New Roman"/>
        </w:rPr>
        <w:t xml:space="preserve"> and sequenced on 7 lanes on </w:t>
      </w:r>
      <w:proofErr w:type="spellStart"/>
      <w:r w:rsidRPr="00D84657">
        <w:rPr>
          <w:rFonts w:ascii="Times New Roman" w:hAnsi="Times New Roman" w:cs="Times New Roman"/>
        </w:rPr>
        <w:t>Illumina</w:t>
      </w:r>
      <w:proofErr w:type="spellEnd"/>
      <w:r w:rsidRPr="00D84657">
        <w:rPr>
          <w:rFonts w:ascii="Times New Roman" w:hAnsi="Times New Roman" w:cs="Times New Roman"/>
        </w:rPr>
        <w:t xml:space="preserve"> Hi-</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2000 </w:t>
      </w:r>
      <w:proofErr w:type="spellStart"/>
      <w:r w:rsidRPr="00D84657">
        <w:rPr>
          <w:rFonts w:ascii="Times New Roman" w:hAnsi="Times New Roman" w:cs="Times New Roman"/>
        </w:rPr>
        <w:t>flowcell</w:t>
      </w:r>
      <w:proofErr w:type="spellEnd"/>
      <w:r w:rsidRPr="00D84657">
        <w:rPr>
          <w:rFonts w:ascii="Times New Roman" w:hAnsi="Times New Roman" w:cs="Times New Roman"/>
        </w:rPr>
        <w:t xml:space="preserve"> as 50-bp single end reads. All the failed samples from all 5 blocks were run on 2 additional lanes.</w:t>
      </w:r>
    </w:p>
    <w:p w14:paraId="713B318F" w14:textId="77777777" w:rsidR="00076DEF" w:rsidRPr="00270DD6" w:rsidRDefault="00076DEF" w:rsidP="00D84657">
      <w:pPr>
        <w:spacing w:after="0" w:line="480" w:lineRule="auto"/>
        <w:rPr>
          <w:rFonts w:ascii="Times New Roman" w:hAnsi="Times New Roman" w:cs="Times New Roman"/>
          <w:b/>
        </w:rPr>
      </w:pPr>
      <w:r w:rsidRPr="00270DD6">
        <w:rPr>
          <w:rFonts w:ascii="Times New Roman" w:hAnsi="Times New Roman" w:cs="Times New Roman"/>
          <w:b/>
        </w:rPr>
        <w:t>RNA-</w:t>
      </w:r>
      <w:proofErr w:type="spellStart"/>
      <w:r w:rsidRPr="00270DD6">
        <w:rPr>
          <w:rFonts w:ascii="Times New Roman" w:hAnsi="Times New Roman" w:cs="Times New Roman"/>
          <w:b/>
        </w:rPr>
        <w:t>Seq</w:t>
      </w:r>
      <w:proofErr w:type="spellEnd"/>
      <w:r w:rsidRPr="00270DD6">
        <w:rPr>
          <w:rFonts w:ascii="Times New Roman" w:hAnsi="Times New Roman" w:cs="Times New Roman"/>
          <w:b/>
        </w:rPr>
        <w:t xml:space="preserve"> Read Processing</w:t>
      </w:r>
    </w:p>
    <w:p w14:paraId="272112F2" w14:textId="523F3E01" w:rsidR="00076DEF" w:rsidRPr="00D84657" w:rsidRDefault="00076DEF" w:rsidP="00D84657">
      <w:pPr>
        <w:spacing w:after="0" w:line="480" w:lineRule="auto"/>
        <w:rPr>
          <w:rFonts w:ascii="Times New Roman" w:hAnsi="Times New Roman" w:cs="Times New Roman"/>
        </w:rPr>
      </w:pPr>
      <w:r w:rsidRPr="00D84657">
        <w:rPr>
          <w:rFonts w:ascii="Times New Roman" w:hAnsi="Times New Roman" w:cs="Times New Roman"/>
        </w:rPr>
        <w:t xml:space="preserve">Pre-processing and mapping of </w:t>
      </w:r>
      <w:proofErr w:type="spellStart"/>
      <w:r w:rsidRPr="00D84657">
        <w:rPr>
          <w:rFonts w:ascii="Times New Roman" w:hAnsi="Times New Roman" w:cs="Times New Roman"/>
        </w:rPr>
        <w:t>Illumina</w:t>
      </w:r>
      <w:proofErr w:type="spellEnd"/>
      <w:r w:rsidRPr="00D84657">
        <w:rPr>
          <w:rFonts w:ascii="Times New Roman" w:hAnsi="Times New Roman" w:cs="Times New Roman"/>
        </w:rPr>
        <w:t xml:space="preserve"> RNA-</w:t>
      </w:r>
      <w:proofErr w:type="spellStart"/>
      <w:r w:rsidRPr="00D84657">
        <w:rPr>
          <w:rFonts w:ascii="Times New Roman" w:hAnsi="Times New Roman" w:cs="Times New Roman"/>
        </w:rPr>
        <w:t>Seq</w:t>
      </w:r>
      <w:proofErr w:type="spellEnd"/>
      <w:r w:rsidRPr="00D84657">
        <w:rPr>
          <w:rFonts w:ascii="Times New Roman" w:hAnsi="Times New Roman" w:cs="Times New Roman"/>
        </w:rPr>
        <w:t xml:space="preserve"> raw reads was done as described in detail in (</w:t>
      </w:r>
      <w:proofErr w:type="spellStart"/>
      <w:r w:rsidRPr="00D84657">
        <w:rPr>
          <w:rFonts w:ascii="Times New Roman" w:hAnsi="Times New Roman" w:cs="Times New Roman"/>
        </w:rPr>
        <w:t>Devisetty</w:t>
      </w:r>
      <w:proofErr w:type="spellEnd"/>
      <w:r w:rsidRPr="00D84657">
        <w:rPr>
          <w:rFonts w:ascii="Times New Roman" w:hAnsi="Times New Roman" w:cs="Times New Roman"/>
        </w:rPr>
        <w:t xml:space="preserve"> et al. 2014) with one exception. The raw reads were quality filtered with </w:t>
      </w:r>
      <w:proofErr w:type="spellStart"/>
      <w:r w:rsidRPr="00D84657">
        <w:rPr>
          <w:rFonts w:ascii="Times New Roman" w:hAnsi="Times New Roman" w:cs="Times New Roman"/>
        </w:rPr>
        <w:t>fastq_quality_filter</w:t>
      </w:r>
      <w:proofErr w:type="spellEnd"/>
      <w:r w:rsidRPr="00D84657">
        <w:rPr>
          <w:rFonts w:ascii="Times New Roman" w:hAnsi="Times New Roman" w:cs="Times New Roman"/>
        </w:rPr>
        <w:t xml:space="preserve"> with parameters [-q 20, -p 95]. The qualified de-multiplexed reads were then mapped to B. </w:t>
      </w:r>
      <w:proofErr w:type="spellStart"/>
      <w:proofErr w:type="gramStart"/>
      <w:r w:rsidRPr="00D84657">
        <w:rPr>
          <w:rFonts w:ascii="Times New Roman" w:hAnsi="Times New Roman" w:cs="Times New Roman"/>
        </w:rPr>
        <w:t>rapa</w:t>
      </w:r>
      <w:proofErr w:type="spellEnd"/>
      <w:proofErr w:type="gramEnd"/>
      <w:r w:rsidRPr="00D84657">
        <w:rPr>
          <w:rFonts w:ascii="Times New Roman" w:hAnsi="Times New Roman" w:cs="Times New Roman"/>
        </w:rPr>
        <w:t xml:space="preserve"> reference genome (</w:t>
      </w:r>
      <w:proofErr w:type="spellStart"/>
      <w:r w:rsidRPr="00D84657">
        <w:rPr>
          <w:rFonts w:ascii="Times New Roman" w:hAnsi="Times New Roman" w:cs="Times New Roman"/>
        </w:rPr>
        <w:t>Chiifu</w:t>
      </w:r>
      <w:proofErr w:type="spellEnd"/>
      <w:r w:rsidRPr="00D84657">
        <w:rPr>
          <w:rFonts w:ascii="Times New Roman" w:hAnsi="Times New Roman" w:cs="Times New Roman"/>
        </w:rPr>
        <w:t xml:space="preserve"> version 1.5) using BWA v0.6.1-r104 (Li and Durbin, 2009) with parameters [</w:t>
      </w:r>
      <w:proofErr w:type="spellStart"/>
      <w:r w:rsidRPr="00D84657">
        <w:rPr>
          <w:rFonts w:ascii="Times New Roman" w:hAnsi="Times New Roman" w:cs="Times New Roman"/>
        </w:rPr>
        <w:t>bwa_n</w:t>
      </w:r>
      <w:proofErr w:type="spellEnd"/>
      <w:r w:rsidRPr="00D84657">
        <w:rPr>
          <w:rFonts w:ascii="Times New Roman" w:hAnsi="Times New Roman" w:cs="Times New Roman"/>
        </w:rPr>
        <w:t xml:space="preserve"> 0.04] and the unmapped reads are in turn mapped with </w:t>
      </w:r>
      <w:proofErr w:type="spellStart"/>
      <w:r w:rsidRPr="00D84657">
        <w:rPr>
          <w:rFonts w:ascii="Times New Roman" w:hAnsi="Times New Roman" w:cs="Times New Roman"/>
        </w:rPr>
        <w:t>TopHat</w:t>
      </w:r>
      <w:proofErr w:type="spellEnd"/>
      <w:r w:rsidRPr="00D84657">
        <w:rPr>
          <w:rFonts w:ascii="Times New Roman" w:hAnsi="Times New Roman" w:cs="Times New Roman"/>
        </w:rPr>
        <w:t xml:space="preserve"> with parameters [splice-mismatches 1, max-</w:t>
      </w:r>
      <w:proofErr w:type="spellStart"/>
      <w:r w:rsidRPr="00D84657">
        <w:rPr>
          <w:rFonts w:ascii="Times New Roman" w:hAnsi="Times New Roman" w:cs="Times New Roman"/>
        </w:rPr>
        <w:t>multihits</w:t>
      </w:r>
      <w:proofErr w:type="spellEnd"/>
      <w:r w:rsidRPr="00D84657">
        <w:rPr>
          <w:rFonts w:ascii="Times New Roman" w:hAnsi="Times New Roman" w:cs="Times New Roman"/>
        </w:rPr>
        <w:t xml:space="preserve"> 1, segm</w:t>
      </w:r>
      <w:r w:rsidR="000C05AF" w:rsidRPr="00D84657">
        <w:rPr>
          <w:rFonts w:ascii="Times New Roman" w:hAnsi="Times New Roman" w:cs="Times New Roman"/>
        </w:rPr>
        <w:t>ent-length 22, butterfly-search</w:t>
      </w:r>
      <w:r w:rsidRPr="00D84657">
        <w:rPr>
          <w:rFonts w:ascii="Times New Roman" w:hAnsi="Times New Roman" w:cs="Times New Roman"/>
        </w:rPr>
        <w:t xml:space="preserve">, max-intron-length 5000, library-type </w:t>
      </w:r>
      <w:proofErr w:type="spellStart"/>
      <w:r w:rsidRPr="00D84657">
        <w:rPr>
          <w:rFonts w:ascii="Times New Roman" w:hAnsi="Times New Roman" w:cs="Times New Roman"/>
        </w:rPr>
        <w:t>fr-unstranded</w:t>
      </w:r>
      <w:proofErr w:type="spellEnd"/>
      <w:r w:rsidRPr="00D84657">
        <w:rPr>
          <w:rFonts w:ascii="Times New Roman" w:hAnsi="Times New Roman" w:cs="Times New Roman"/>
        </w:rPr>
        <w:t>].</w:t>
      </w:r>
    </w:p>
    <w:p w14:paraId="28EAC1BA" w14:textId="3AE0A090" w:rsidR="005057C8" w:rsidRPr="00270DD6" w:rsidRDefault="005057C8" w:rsidP="00D84657">
      <w:pPr>
        <w:spacing w:after="0" w:line="480" w:lineRule="auto"/>
        <w:rPr>
          <w:rFonts w:ascii="Times New Roman" w:hAnsi="Times New Roman" w:cs="Times New Roman"/>
          <w:b/>
        </w:rPr>
      </w:pPr>
      <w:r w:rsidRPr="00270DD6">
        <w:rPr>
          <w:rFonts w:ascii="Times New Roman" w:hAnsi="Times New Roman" w:cs="Times New Roman"/>
          <w:b/>
        </w:rPr>
        <w:t xml:space="preserve">Genotyping </w:t>
      </w:r>
    </w:p>
    <w:p w14:paraId="73FB6E03" w14:textId="734752DE" w:rsidR="005057C8" w:rsidRPr="00D84657" w:rsidRDefault="005057C8" w:rsidP="00D84657">
      <w:pPr>
        <w:spacing w:after="0" w:line="480" w:lineRule="auto"/>
        <w:rPr>
          <w:rFonts w:ascii="Times New Roman" w:hAnsi="Times New Roman" w:cs="Times New Roman"/>
        </w:rPr>
      </w:pPr>
      <w:r w:rsidRPr="00D84657">
        <w:rPr>
          <w:rFonts w:ascii="Times New Roman" w:hAnsi="Times New Roman" w:cs="Times New Roman"/>
        </w:rPr>
        <w:t xml:space="preserve">Individuals in the population were genotyped first using the reference set of </w:t>
      </w:r>
      <w:r w:rsidR="00861038" w:rsidRPr="00D84657">
        <w:rPr>
          <w:rFonts w:ascii="Times New Roman" w:hAnsi="Times New Roman" w:cs="Times New Roman"/>
        </w:rPr>
        <w:t>c</w:t>
      </w:r>
      <w:r w:rsidR="00076DEF" w:rsidRPr="00D84657">
        <w:rPr>
          <w:rFonts w:ascii="Times New Roman" w:hAnsi="Times New Roman" w:cs="Times New Roman"/>
        </w:rPr>
        <w:t xml:space="preserve">oding </w:t>
      </w:r>
      <w:r w:rsidR="00861038" w:rsidRPr="00D84657">
        <w:rPr>
          <w:rFonts w:ascii="Times New Roman" w:hAnsi="Times New Roman" w:cs="Times New Roman"/>
        </w:rPr>
        <w:t>SNPs</w:t>
      </w:r>
      <w:r w:rsidR="00076DEF" w:rsidRPr="00D84657">
        <w:rPr>
          <w:rFonts w:ascii="Times New Roman" w:hAnsi="Times New Roman" w:cs="Times New Roman"/>
        </w:rPr>
        <w:t xml:space="preserve"> (</w:t>
      </w:r>
      <w:proofErr w:type="spellStart"/>
      <w:r w:rsidR="00076DEF" w:rsidRPr="00D84657">
        <w:rPr>
          <w:rFonts w:ascii="Times New Roman" w:hAnsi="Times New Roman" w:cs="Times New Roman"/>
        </w:rPr>
        <w:t>cSNPs</w:t>
      </w:r>
      <w:proofErr w:type="spellEnd"/>
      <w:r w:rsidR="00076DEF" w:rsidRPr="00D84657">
        <w:rPr>
          <w:rFonts w:ascii="Times New Roman" w:hAnsi="Times New Roman" w:cs="Times New Roman"/>
        </w:rPr>
        <w:t>)</w:t>
      </w:r>
      <w:r w:rsidR="00861038" w:rsidRPr="00D84657">
        <w:rPr>
          <w:rFonts w:ascii="Times New Roman" w:hAnsi="Times New Roman" w:cs="Times New Roman"/>
        </w:rPr>
        <w:t xml:space="preserve"> </w:t>
      </w:r>
      <w:r w:rsidRPr="00D84657">
        <w:rPr>
          <w:rFonts w:ascii="Times New Roman" w:hAnsi="Times New Roman" w:cs="Times New Roman"/>
        </w:rPr>
        <w:t>that were called as part of</w:t>
      </w:r>
      <w:r w:rsidR="005D3F8C" w:rsidRPr="00D84657">
        <w:rPr>
          <w:rFonts w:ascii="Times New Roman" w:hAnsi="Times New Roman" w:cs="Times New Roman"/>
        </w:rPr>
        <w:t xml:space="preserve"> </w:t>
      </w:r>
      <w:r w:rsidR="005612FE">
        <w:rPr>
          <w:rFonts w:ascii="Times New Roman" w:hAnsi="Times New Roman" w:cs="Times New Roman"/>
        </w:rPr>
        <w:t>our established pipeline</w:t>
      </w:r>
      <w:r w:rsidR="005612FE" w:rsidRPr="00D84657">
        <w:rPr>
          <w:rFonts w:ascii="Times New Roman" w:hAnsi="Times New Roman" w:cs="Times New Roman"/>
        </w:rPr>
        <w:t xml:space="preserve"> </w:t>
      </w:r>
      <w:r w:rsidR="005612FE">
        <w:rPr>
          <w:rFonts w:ascii="Times New Roman" w:hAnsi="Times New Roman" w:cs="Times New Roman"/>
        </w:rPr>
        <w:t>(</w:t>
      </w:r>
      <w:r w:rsidR="002337E3" w:rsidRPr="00D84657">
        <w:rPr>
          <w:rFonts w:ascii="Times New Roman" w:hAnsi="Times New Roman" w:cs="Times New Roman"/>
        </w:rPr>
        <w:fldChar w:fldCharType="begin"/>
      </w:r>
      <w:r w:rsidR="002337E3" w:rsidRPr="00D84657">
        <w:rPr>
          <w:rFonts w:ascii="Times New Roman" w:hAnsi="Times New Roman" w:cs="Times New Roman"/>
        </w:rPr>
        <w:instrText xml:space="preserve"> ADDIN ZOTERO_ITEM CSL_CITATION {"citationID":"1ve7cp90t4","properties":{"formattedCitation":"{\\rtf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r w:rsidR="002337E3" w:rsidRPr="00D84657">
        <w:rPr>
          <w:rFonts w:ascii="Times New Roman" w:hAnsi="Times New Roman" w:cs="Times New Roman"/>
        </w:rPr>
        <w:fldChar w:fldCharType="separate"/>
      </w:r>
      <w:r w:rsidR="002337E3" w:rsidRPr="00D84657">
        <w:rPr>
          <w:rFonts w:ascii="Times New Roman" w:hAnsi="Times New Roman" w:cs="Times New Roman"/>
        </w:rPr>
        <w:t>Devisetty et al. 2014)</w:t>
      </w:r>
      <w:r w:rsidR="002337E3" w:rsidRPr="00D84657">
        <w:rPr>
          <w:rFonts w:ascii="Times New Roman" w:hAnsi="Times New Roman" w:cs="Times New Roman"/>
        </w:rPr>
        <w:fldChar w:fldCharType="end"/>
      </w:r>
      <w:r w:rsidR="005612FE">
        <w:rPr>
          <w:rFonts w:ascii="Times New Roman" w:hAnsi="Times New Roman" w:cs="Times New Roman"/>
        </w:rPr>
        <w:t xml:space="preserve"> </w:t>
      </w:r>
      <w:r w:rsidRPr="00D84657">
        <w:rPr>
          <w:rFonts w:ascii="Times New Roman" w:hAnsi="Times New Roman" w:cs="Times New Roman"/>
        </w:rPr>
        <w:t xml:space="preserve">. However, once merging all the outputs for the RILs there were inconsistencies suggesting that the parents of the population had more then one parent. The R500 SNPs were consistent across all the individuals whereas the IMB211 SNPs were not suggesting that the parental seed stock has </w:t>
      </w:r>
      <w:proofErr w:type="gramStart"/>
      <w:r w:rsidRPr="00D84657">
        <w:rPr>
          <w:rFonts w:ascii="Times New Roman" w:hAnsi="Times New Roman" w:cs="Times New Roman"/>
        </w:rPr>
        <w:t>cross pollination</w:t>
      </w:r>
      <w:proofErr w:type="gramEnd"/>
      <w:r w:rsidRPr="00D84657">
        <w:rPr>
          <w:rFonts w:ascii="Times New Roman" w:hAnsi="Times New Roman" w:cs="Times New Roman"/>
        </w:rPr>
        <w:t xml:space="preserve"> contamination. There was not any evidence that the R500 seed stock was </w:t>
      </w:r>
      <w:r w:rsidRPr="00D84657">
        <w:rPr>
          <w:rFonts w:ascii="Times New Roman" w:hAnsi="Times New Roman" w:cs="Times New Roman"/>
        </w:rPr>
        <w:lastRenderedPageBreak/>
        <w:t>contaminated. This led us to approach this using an alternative genotyping strategy by combining all the individual replicates per RIL into a single file to call SNPs compared to the ref</w:t>
      </w:r>
      <w:r w:rsidR="005D3F8C" w:rsidRPr="00D84657">
        <w:rPr>
          <w:rFonts w:ascii="Times New Roman" w:hAnsi="Times New Roman" w:cs="Times New Roman"/>
        </w:rPr>
        <w:t>erence genome. Each SNP was</w:t>
      </w:r>
      <w:r w:rsidRPr="00D84657">
        <w:rPr>
          <w:rFonts w:ascii="Times New Roman" w:hAnsi="Times New Roman" w:cs="Times New Roman"/>
        </w:rPr>
        <w:t xml:space="preserve"> filtered by </w:t>
      </w:r>
      <w:r w:rsidR="005612FE">
        <w:rPr>
          <w:rFonts w:ascii="Times New Roman" w:hAnsi="Times New Roman" w:cs="Times New Roman"/>
        </w:rPr>
        <w:t xml:space="preserve">first </w:t>
      </w:r>
      <w:r w:rsidRPr="00D84657">
        <w:rPr>
          <w:rFonts w:ascii="Times New Roman" w:hAnsi="Times New Roman" w:cs="Times New Roman"/>
        </w:rPr>
        <w:t>comparing it to the genotype of the R500 parent. At each SNP, each RIL was genotyped as R500 or the alternate allele. All these SNPs needed to match up with the one another</w:t>
      </w:r>
      <w:r w:rsidR="000C05AF" w:rsidRPr="00D84657">
        <w:rPr>
          <w:rFonts w:ascii="Times New Roman" w:hAnsi="Times New Roman" w:cs="Times New Roman"/>
        </w:rPr>
        <w:t xml:space="preserve"> across the population as an extra precaution</w:t>
      </w:r>
      <w:r w:rsidRPr="00D84657">
        <w:rPr>
          <w:rFonts w:ascii="Times New Roman" w:hAnsi="Times New Roman" w:cs="Times New Roman"/>
        </w:rPr>
        <w:t xml:space="preserve">. At each step there were quality scores and filters that were applied using custom Perl scripts </w:t>
      </w:r>
      <w:r w:rsidR="000C5E52" w:rsidRPr="00D84657">
        <w:rPr>
          <w:rFonts w:ascii="Times New Roman" w:hAnsi="Times New Roman" w:cs="Times New Roman"/>
        </w:rPr>
        <w:fldChar w:fldCharType="begin"/>
      </w:r>
      <w:r w:rsidR="000C5E52" w:rsidRPr="00D84657">
        <w:rPr>
          <w:rFonts w:ascii="Times New Roman" w:hAnsi="Times New Roman" w:cs="Times New Roman"/>
        </w:rPr>
        <w:instrText xml:space="preserve"> ADDIN ZOTERO_ITEM CSL_CITATION {"citationID":"vb0m1fcsh","properties":{"formattedCitation":"{\\rtf (\\uc0\\u8220{}mfcovington/SNPtools\\uc0\\u8221{})}","plainCitation":"(“mfcovington/SNPtools”)"},"citationItems":[{"id":1713,"uris":["http://zotero.org/users/2563346/items/2UVNAE3X"],"uri":["http://zotero.org/users/2563346/items/2UVNAE3X"],"itemData":{"id":1713,"type":"webpage","title":"mfcovington/SNPtools","container-title":"GitHub","abstract":"Contribute to SNPtools development by creating an account on GitHub.","URL":"https://github.com/mfcovington/SNPtools","accessed":{"date-parts":[["2016",7,4]]}}}],"schema":"https://github.com/citation-style-language/schema/raw/master/csl-citation.json"} </w:instrText>
      </w:r>
      <w:r w:rsidR="000C5E52" w:rsidRPr="00D84657">
        <w:rPr>
          <w:rFonts w:ascii="Times New Roman" w:hAnsi="Times New Roman" w:cs="Times New Roman"/>
        </w:rPr>
        <w:fldChar w:fldCharType="separate"/>
      </w:r>
      <w:r w:rsidR="000C5E52" w:rsidRPr="00D84657">
        <w:rPr>
          <w:rFonts w:ascii="Times New Roman" w:hAnsi="Times New Roman" w:cs="Times New Roman"/>
        </w:rPr>
        <w:t>(“mfcovington/SNPtools”)</w:t>
      </w:r>
      <w:r w:rsidR="000C5E52" w:rsidRPr="00D84657">
        <w:rPr>
          <w:rFonts w:ascii="Times New Roman" w:hAnsi="Times New Roman" w:cs="Times New Roman"/>
        </w:rPr>
        <w:fldChar w:fldCharType="end"/>
      </w:r>
      <w:r w:rsidRPr="00D84657">
        <w:rPr>
          <w:rFonts w:ascii="Times New Roman" w:hAnsi="Times New Roman" w:cs="Times New Roman"/>
        </w:rPr>
        <w:t xml:space="preserve">. Only SNPs that met our quality scores were considered. </w:t>
      </w:r>
    </w:p>
    <w:p w14:paraId="0FB8622D" w14:textId="56ADFB34" w:rsidR="005057C8" w:rsidRPr="00270DD6" w:rsidRDefault="005057C8" w:rsidP="00D84657">
      <w:pPr>
        <w:spacing w:after="0" w:line="480" w:lineRule="auto"/>
        <w:rPr>
          <w:rFonts w:ascii="Times New Roman" w:hAnsi="Times New Roman" w:cs="Times New Roman"/>
          <w:b/>
        </w:rPr>
      </w:pPr>
      <w:r w:rsidRPr="00270DD6">
        <w:rPr>
          <w:rFonts w:ascii="Times New Roman" w:hAnsi="Times New Roman" w:cs="Times New Roman"/>
          <w:b/>
        </w:rPr>
        <w:t xml:space="preserve">Genotypic Bin Creation </w:t>
      </w:r>
    </w:p>
    <w:p w14:paraId="607F7180" w14:textId="428D17B0" w:rsidR="006E0172" w:rsidRDefault="005057C8" w:rsidP="00D84657">
      <w:pPr>
        <w:spacing w:after="0" w:line="480" w:lineRule="auto"/>
        <w:rPr>
          <w:rFonts w:ascii="Times New Roman" w:hAnsi="Times New Roman" w:cs="Times New Roman"/>
        </w:rPr>
      </w:pPr>
      <w:r w:rsidRPr="00D84657">
        <w:rPr>
          <w:rFonts w:ascii="Times New Roman" w:hAnsi="Times New Roman" w:cs="Times New Roman"/>
        </w:rPr>
        <w:t>All of the SNPs were then assembled along the chromosomes according to their genomic location. Aligning all the individuals in the population allowed us to</w:t>
      </w:r>
      <w:r w:rsidR="004B4EFE">
        <w:rPr>
          <w:rFonts w:ascii="Times New Roman" w:hAnsi="Times New Roman" w:cs="Times New Roman"/>
        </w:rPr>
        <w:t xml:space="preserve"> calculate unique recombination events</w:t>
      </w:r>
      <w:r w:rsidRPr="00D84657">
        <w:rPr>
          <w:rFonts w:ascii="Times New Roman" w:hAnsi="Times New Roman" w:cs="Times New Roman"/>
        </w:rPr>
        <w:t xml:space="preserve"> present in the population. These unique bins were determined by custom Perl scripts </w:t>
      </w:r>
      <w:r w:rsidR="000C5E52" w:rsidRPr="00D84657">
        <w:rPr>
          <w:rFonts w:ascii="Times New Roman" w:hAnsi="Times New Roman" w:cs="Times New Roman"/>
        </w:rPr>
        <w:fldChar w:fldCharType="begin"/>
      </w:r>
      <w:r w:rsidR="000C5E52" w:rsidRPr="00D84657">
        <w:rPr>
          <w:rFonts w:ascii="Times New Roman" w:hAnsi="Times New Roman" w:cs="Times New Roman"/>
        </w:rPr>
        <w:instrText xml:space="preserve"> ADDIN ZOTERO_ITEM CSL_CITATION {"citationID":"iec61aucj","properties":{"formattedCitation":"{\\rtf (\\uc0\\u8220{}mfcovington/detect-boundaries\\uc0\\u8221{})}","plainCitation":"(“mfcovington/detect-boundaries”)"},"citationItems":[{"id":1715,"uris":["http://zotero.org/users/2563346/items/WU8P98N9"],"uri":["http://zotero.org/users/2563346/items/WU8P98N9"],"itemData":{"id":1715,"type":"webpage","title":"mfcovington/detect-boundaries","container-title":"GitHub","abstract":"Contribute to detect-boundaries development by creating an account on GitHub.","URL":"https://github.com/mfcovington/detect-boundaries","accessed":{"date-parts":[["2016",7,4]]}}}],"schema":"https://github.com/citation-style-language/schema/raw/master/csl-citation.json"} </w:instrText>
      </w:r>
      <w:r w:rsidR="000C5E52" w:rsidRPr="00D84657">
        <w:rPr>
          <w:rFonts w:ascii="Times New Roman" w:hAnsi="Times New Roman" w:cs="Times New Roman"/>
        </w:rPr>
        <w:fldChar w:fldCharType="separate"/>
      </w:r>
      <w:r w:rsidR="000C5E52" w:rsidRPr="00D84657">
        <w:rPr>
          <w:rFonts w:ascii="Times New Roman" w:hAnsi="Times New Roman" w:cs="Times New Roman"/>
        </w:rPr>
        <w:t>(“mfcovington/detect-boundaries”)</w:t>
      </w:r>
      <w:r w:rsidR="000C5E52" w:rsidRPr="00D84657">
        <w:rPr>
          <w:rFonts w:ascii="Times New Roman" w:hAnsi="Times New Roman" w:cs="Times New Roman"/>
        </w:rPr>
        <w:fldChar w:fldCharType="end"/>
      </w:r>
      <w:r w:rsidRPr="00D84657">
        <w:rPr>
          <w:rFonts w:ascii="Times New Roman" w:hAnsi="Times New Roman" w:cs="Times New Roman"/>
        </w:rPr>
        <w:t xml:space="preserve">. </w:t>
      </w:r>
    </w:p>
    <w:p w14:paraId="3514F349" w14:textId="0EAA522C" w:rsidR="00C8509F" w:rsidRPr="00270DD6" w:rsidRDefault="00C8509F" w:rsidP="00D84657">
      <w:pPr>
        <w:spacing w:after="0" w:line="480" w:lineRule="auto"/>
        <w:rPr>
          <w:rFonts w:ascii="Times New Roman" w:hAnsi="Times New Roman" w:cs="Times New Roman"/>
          <w:b/>
        </w:rPr>
      </w:pPr>
      <w:r w:rsidRPr="00270DD6">
        <w:rPr>
          <w:rFonts w:ascii="Times New Roman" w:hAnsi="Times New Roman" w:cs="Times New Roman"/>
          <w:b/>
        </w:rPr>
        <w:t xml:space="preserve">Fixing </w:t>
      </w:r>
      <w:r w:rsidR="00A92CA7" w:rsidRPr="00270DD6">
        <w:rPr>
          <w:rFonts w:ascii="Times New Roman" w:hAnsi="Times New Roman" w:cs="Times New Roman"/>
          <w:b/>
        </w:rPr>
        <w:t>Misassembled Genomic regions</w:t>
      </w:r>
    </w:p>
    <w:p w14:paraId="7FC600F2" w14:textId="13FF435F" w:rsidR="00C8509F" w:rsidRPr="00D84657" w:rsidRDefault="00A92CA7" w:rsidP="00D84657">
      <w:pPr>
        <w:spacing w:after="0" w:line="480" w:lineRule="auto"/>
        <w:rPr>
          <w:rFonts w:ascii="Times New Roman" w:hAnsi="Times New Roman" w:cs="Times New Roman"/>
        </w:rPr>
      </w:pPr>
      <w:r>
        <w:rPr>
          <w:rFonts w:ascii="Times New Roman" w:hAnsi="Times New Roman" w:cs="Times New Roman"/>
        </w:rPr>
        <w:t xml:space="preserve">Many of the genotypic bins contained more than one SNP. </w:t>
      </w:r>
      <w:r w:rsidRPr="00D84657">
        <w:rPr>
          <w:rFonts w:ascii="Times New Roman" w:hAnsi="Times New Roman" w:cs="Times New Roman"/>
        </w:rPr>
        <w:t>SNPs located in the middle of the genotypic bin were selected for placement of scaffolds and the creation of the genetic map.</w:t>
      </w:r>
      <w:r>
        <w:rPr>
          <w:rFonts w:ascii="Times New Roman" w:hAnsi="Times New Roman" w:cs="Times New Roman"/>
        </w:rPr>
        <w:t xml:space="preserve"> Asymmetric binary distance was calculated between each SNP to provide a genome with view of the correlation between bins adjacent to one another based on version 1.5 of the </w:t>
      </w:r>
      <w:r w:rsidRPr="00A92CA7">
        <w:rPr>
          <w:rFonts w:ascii="Times New Roman" w:hAnsi="Times New Roman" w:cs="Times New Roman"/>
          <w:i/>
        </w:rPr>
        <w:t xml:space="preserve">Brassica </w:t>
      </w:r>
      <w:proofErr w:type="spellStart"/>
      <w:proofErr w:type="gramStart"/>
      <w:r w:rsidRPr="00A92CA7">
        <w:rPr>
          <w:rFonts w:ascii="Times New Roman" w:hAnsi="Times New Roman" w:cs="Times New Roman"/>
          <w:i/>
        </w:rPr>
        <w:t>rapa</w:t>
      </w:r>
      <w:proofErr w:type="spellEnd"/>
      <w:proofErr w:type="gramEnd"/>
      <w:r>
        <w:rPr>
          <w:rFonts w:ascii="Times New Roman" w:hAnsi="Times New Roman" w:cs="Times New Roman"/>
        </w:rPr>
        <w:t xml:space="preserve"> </w:t>
      </w:r>
      <w:commentRangeStart w:id="10"/>
      <w:r>
        <w:rPr>
          <w:rFonts w:ascii="Times New Roman" w:hAnsi="Times New Roman" w:cs="Times New Roman"/>
        </w:rPr>
        <w:t xml:space="preserve">genome. </w:t>
      </w:r>
      <w:commentRangeEnd w:id="10"/>
      <w:r>
        <w:rPr>
          <w:rStyle w:val="CommentReference"/>
        </w:rPr>
        <w:commentReference w:id="10"/>
      </w:r>
    </w:p>
    <w:p w14:paraId="7DEDEB66" w14:textId="1EE43D6B" w:rsidR="000C05AF" w:rsidRPr="00D84657" w:rsidRDefault="006E0172" w:rsidP="00D84657">
      <w:pPr>
        <w:spacing w:after="0" w:line="480" w:lineRule="auto"/>
        <w:rPr>
          <w:rFonts w:ascii="Times New Roman" w:hAnsi="Times New Roman" w:cs="Times New Roman"/>
        </w:rPr>
      </w:pPr>
      <w:bookmarkStart w:id="11" w:name="genetic-map-construction"/>
      <w:bookmarkEnd w:id="11"/>
      <w:r w:rsidRPr="00D84657">
        <w:rPr>
          <w:rFonts w:ascii="Times New Roman" w:hAnsi="Times New Roman" w:cs="Times New Roman"/>
        </w:rPr>
        <w:t>Genetic Map Construction</w:t>
      </w:r>
      <w:r w:rsidR="004B4EFE">
        <w:rPr>
          <w:rFonts w:ascii="Times New Roman" w:hAnsi="Times New Roman" w:cs="Times New Roman"/>
        </w:rPr>
        <w:t xml:space="preserve"> </w:t>
      </w:r>
    </w:p>
    <w:p w14:paraId="74A20B71" w14:textId="4E09EB72"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Using one unique SNP per genotype bin, we created a saturated genetic map. The genetic map was constructed using the chromosomal position of each of the SNPs as a starting point for marker ordering along the chromosomes. Each chromosome was treated as a large linkage group and each SNP was tested for linkage disequilibrium with all other SNPs with the R/QTL package </w:t>
      </w:r>
      <w:r w:rsidR="000C5E52" w:rsidRPr="00D84657">
        <w:rPr>
          <w:rFonts w:ascii="Times New Roman" w:hAnsi="Times New Roman" w:cs="Times New Roman"/>
        </w:rPr>
        <w:lastRenderedPageBreak/>
        <w:fldChar w:fldCharType="begin"/>
      </w:r>
      <w:r w:rsidR="000C5E52" w:rsidRPr="00D84657">
        <w:rPr>
          <w:rFonts w:ascii="Times New Roman" w:hAnsi="Times New Roman" w:cs="Times New Roman"/>
        </w:rPr>
        <w:instrText xml:space="preserve"> ADDIN ZOTERO_ITEM CSL_CITATION {"citationID":"15u03qjkq8","properties":{"formattedCitation":"{\\rtf (Broman {\\i{}et al.} 2003)}","plainCitation":"(Broman et al. 2003)"},"citationItems":[{"id":1152,"uris":["http://zotero.org/users/2563346/items/6EAWDKK8"],"uri":["http://zotero.org/users/2563346/items/6EAWDKK8"],"itemData":{"id":1152,"type":"article-journal","title":"R/qtl: QTL mapping in experimental crosses","container-title":"Bioinformatics","page":"889-890","volume":"19","issue":"7","source":"bioinformatics.oxfordjournals.org","abstract":"Summary: R/qtl is an extensible, interactive environment for mapping quantitative trait loci (QTLs) in experimental populations derived from inbred lines. It is implemented as an add-on package for the freely-available statistical software, R, and includes functions for estimating genetic maps, identifying genotyping errors, and performing single-QTL and two-dimensional, two-QTL genome scans by multiple methods, with the possible inclusion of covariates.\nAvailability: The package is freely available at http://www.biostat.jhsph.edu/~kbroman/qtl.\nContact: kbroman@jhsph.edu","DOI":"10.1093/bioinformatics/btg112","ISSN":"1367-4803, 1460-2059","note":"PMID: 12724300","shortTitle":"R/qtl","journalAbbreviation":"Bioinformatics","language":"en","author":[{"family":"Broman","given":"Karl W."},{"family":"Wu","given":"Hao"},{"family":"Sen","given":"Śaunak"},{"family":"Churchill","given":"Gary A."}],"issued":{"date-parts":[["2003",5,1]]},"PMID":"12724300"}}],"schema":"https://github.com/citation-style-language/schema/raw/master/csl-citation.json"} </w:instrText>
      </w:r>
      <w:r w:rsidR="000C5E52" w:rsidRPr="00D84657">
        <w:rPr>
          <w:rFonts w:ascii="Times New Roman" w:hAnsi="Times New Roman" w:cs="Times New Roman"/>
        </w:rPr>
        <w:fldChar w:fldCharType="separate"/>
      </w:r>
      <w:r w:rsidR="000C5E52" w:rsidRPr="00D84657">
        <w:rPr>
          <w:rFonts w:ascii="Times New Roman" w:hAnsi="Times New Roman" w:cs="Times New Roman"/>
        </w:rPr>
        <w:t>(Broman et al. 2003)</w:t>
      </w:r>
      <w:r w:rsidR="000C5E52" w:rsidRPr="00D84657">
        <w:rPr>
          <w:rFonts w:ascii="Times New Roman" w:hAnsi="Times New Roman" w:cs="Times New Roman"/>
        </w:rPr>
        <w:fldChar w:fldCharType="end"/>
      </w:r>
      <w:r w:rsidRPr="00D84657">
        <w:rPr>
          <w:rFonts w:ascii="Times New Roman" w:hAnsi="Times New Roman" w:cs="Times New Roman"/>
        </w:rPr>
        <w:t xml:space="preserve"> in </w:t>
      </w:r>
      <w:r w:rsidR="000C05AF" w:rsidRPr="00D84657">
        <w:rPr>
          <w:rFonts w:ascii="Times New Roman" w:hAnsi="Times New Roman" w:cs="Times New Roman"/>
        </w:rPr>
        <w:t>the R statistical environment (</w:t>
      </w:r>
      <w:r w:rsidRPr="00D84657">
        <w:rPr>
          <w:rFonts w:ascii="Times New Roman" w:hAnsi="Times New Roman" w:cs="Times New Roman"/>
        </w:rPr>
        <w:t>R-ref).</w:t>
      </w:r>
      <w:r w:rsidR="00F1215A">
        <w:rPr>
          <w:rFonts w:ascii="Times New Roman" w:hAnsi="Times New Roman" w:cs="Times New Roman"/>
        </w:rPr>
        <w:t xml:space="preserve"> Larger gaps in RNA-</w:t>
      </w:r>
      <w:proofErr w:type="spellStart"/>
      <w:r w:rsidR="00F1215A">
        <w:rPr>
          <w:rFonts w:ascii="Times New Roman" w:hAnsi="Times New Roman" w:cs="Times New Roman"/>
        </w:rPr>
        <w:t>seq</w:t>
      </w:r>
      <w:proofErr w:type="spellEnd"/>
      <w:r w:rsidR="00F1215A">
        <w:rPr>
          <w:rFonts w:ascii="Times New Roman" w:hAnsi="Times New Roman" w:cs="Times New Roman"/>
        </w:rPr>
        <w:t xml:space="preserve"> information corresponding to low gene density </w:t>
      </w:r>
      <w:proofErr w:type="spellStart"/>
      <w:r w:rsidR="00F1215A">
        <w:rPr>
          <w:rFonts w:ascii="Times New Roman" w:hAnsi="Times New Roman" w:cs="Times New Roman"/>
        </w:rPr>
        <w:t>centromeric</w:t>
      </w:r>
      <w:proofErr w:type="spellEnd"/>
      <w:r w:rsidR="00F1215A">
        <w:rPr>
          <w:rFonts w:ascii="Times New Roman" w:hAnsi="Times New Roman" w:cs="Times New Roman"/>
        </w:rPr>
        <w:t xml:space="preserve"> regions were problematic when ordering markers using the </w:t>
      </w:r>
      <w:proofErr w:type="gramStart"/>
      <w:r w:rsidR="00F1215A">
        <w:rPr>
          <w:rFonts w:ascii="Times New Roman" w:hAnsi="Times New Roman" w:cs="Times New Roman"/>
        </w:rPr>
        <w:t>ripple(</w:t>
      </w:r>
      <w:proofErr w:type="gramEnd"/>
      <w:r w:rsidR="00F1215A">
        <w:rPr>
          <w:rFonts w:ascii="Times New Roman" w:hAnsi="Times New Roman" w:cs="Times New Roman"/>
        </w:rPr>
        <w:t xml:space="preserve">) R/QTL function. </w:t>
      </w:r>
      <w:r w:rsidRPr="00D84657">
        <w:rPr>
          <w:rFonts w:ascii="Times New Roman" w:hAnsi="Times New Roman" w:cs="Times New Roman"/>
        </w:rPr>
        <w:t xml:space="preserve">In chromosomes </w:t>
      </w:r>
      <w:r w:rsidR="00F1215A">
        <w:rPr>
          <w:rFonts w:ascii="Times New Roman" w:hAnsi="Times New Roman" w:cs="Times New Roman"/>
        </w:rPr>
        <w:t>A08</w:t>
      </w:r>
      <w:r w:rsidRPr="00D84657">
        <w:rPr>
          <w:rFonts w:ascii="Times New Roman" w:hAnsi="Times New Roman" w:cs="Times New Roman"/>
        </w:rPr>
        <w:t xml:space="preserve"> </w:t>
      </w:r>
      <w:r w:rsidR="00F1215A">
        <w:rPr>
          <w:rFonts w:ascii="Times New Roman" w:hAnsi="Times New Roman" w:cs="Times New Roman"/>
        </w:rPr>
        <w:t xml:space="preserve">and A09, after local marker order was established </w:t>
      </w:r>
      <w:r w:rsidRPr="00D84657">
        <w:rPr>
          <w:rFonts w:ascii="Times New Roman" w:hAnsi="Times New Roman" w:cs="Times New Roman"/>
        </w:rPr>
        <w:t>we used the physical position of the SNPs to connect the two arms in the correct or</w:t>
      </w:r>
      <w:r w:rsidR="00F1215A">
        <w:rPr>
          <w:rFonts w:ascii="Times New Roman" w:hAnsi="Times New Roman" w:cs="Times New Roman"/>
        </w:rPr>
        <w:t>ientation</w:t>
      </w:r>
      <w:r w:rsidRPr="00D84657">
        <w:rPr>
          <w:rFonts w:ascii="Times New Roman" w:hAnsi="Times New Roman" w:cs="Times New Roman"/>
        </w:rPr>
        <w:t>. The orientation of the scaffolds cannot be determined with</w:t>
      </w:r>
      <w:r w:rsidR="00F1215A">
        <w:rPr>
          <w:rFonts w:ascii="Times New Roman" w:hAnsi="Times New Roman" w:cs="Times New Roman"/>
        </w:rPr>
        <w:t xml:space="preserve"> the current methods because </w:t>
      </w:r>
      <w:r w:rsidRPr="00D84657">
        <w:rPr>
          <w:rFonts w:ascii="Times New Roman" w:hAnsi="Times New Roman" w:cs="Times New Roman"/>
        </w:rPr>
        <w:t xml:space="preserve">we are limited by the size of the population. Therefore, scaffolds </w:t>
      </w:r>
      <w:r w:rsidR="000C05AF" w:rsidRPr="00D84657">
        <w:rPr>
          <w:rFonts w:ascii="Times New Roman" w:hAnsi="Times New Roman" w:cs="Times New Roman"/>
        </w:rPr>
        <w:t>were</w:t>
      </w:r>
      <w:r w:rsidRPr="00D84657">
        <w:rPr>
          <w:rFonts w:ascii="Times New Roman" w:hAnsi="Times New Roman" w:cs="Times New Roman"/>
        </w:rPr>
        <w:t xml:space="preserve"> placed between adjacent bins determined by lowest recombination probabilities</w:t>
      </w:r>
      <w:r w:rsidR="00F1215A">
        <w:rPr>
          <w:rFonts w:ascii="Times New Roman" w:hAnsi="Times New Roman" w:cs="Times New Roman"/>
        </w:rPr>
        <w:t xml:space="preserve">. </w:t>
      </w:r>
      <w:r w:rsidR="00153C79">
        <w:rPr>
          <w:rFonts w:ascii="Times New Roman" w:hAnsi="Times New Roman" w:cs="Times New Roman"/>
        </w:rPr>
        <w:t xml:space="preserve">Spline regressions were fit to the physical versus genetic distance for each chromosome using the final version of the map using the </w:t>
      </w:r>
      <w:proofErr w:type="gramStart"/>
      <w:r w:rsidR="00153C79">
        <w:rPr>
          <w:rFonts w:ascii="Times New Roman" w:hAnsi="Times New Roman" w:cs="Times New Roman"/>
        </w:rPr>
        <w:t>loess(</w:t>
      </w:r>
      <w:proofErr w:type="gramEnd"/>
      <w:r w:rsidR="00153C79">
        <w:rPr>
          <w:rFonts w:ascii="Times New Roman" w:hAnsi="Times New Roman" w:cs="Times New Roman"/>
        </w:rPr>
        <w:t xml:space="preserve">) and predict() functions in R. </w:t>
      </w:r>
      <w:bookmarkStart w:id="12" w:name="qtl-comparisons"/>
      <w:bookmarkEnd w:id="12"/>
    </w:p>
    <w:p w14:paraId="079DD575" w14:textId="77777777" w:rsidR="00C04362" w:rsidRPr="00270DD6" w:rsidRDefault="006E0172" w:rsidP="00D84657">
      <w:pPr>
        <w:spacing w:after="0" w:line="480" w:lineRule="auto"/>
        <w:rPr>
          <w:rFonts w:ascii="Times New Roman" w:hAnsi="Times New Roman" w:cs="Times New Roman"/>
          <w:b/>
        </w:rPr>
      </w:pPr>
      <w:r w:rsidRPr="00270DD6">
        <w:rPr>
          <w:rFonts w:ascii="Times New Roman" w:hAnsi="Times New Roman" w:cs="Times New Roman"/>
          <w:b/>
        </w:rPr>
        <w:t>QTL Comparisons</w:t>
      </w:r>
    </w:p>
    <w:p w14:paraId="696D5EE4" w14:textId="3F7D90ED" w:rsidR="00D90A1F"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To demonstrate an improvement in coverage in mapping physiological traits, we remapped two traits from </w:t>
      </w:r>
      <w:r w:rsidR="002337E3" w:rsidRPr="00D84657">
        <w:rPr>
          <w:rFonts w:ascii="Times New Roman" w:hAnsi="Times New Roman" w:cs="Times New Roman"/>
        </w:rPr>
        <w:fldChar w:fldCharType="begin"/>
      </w:r>
      <w:r w:rsidR="002337E3" w:rsidRPr="00D84657">
        <w:rPr>
          <w:rFonts w:ascii="Times New Roman" w:hAnsi="Times New Roman" w:cs="Times New Roman"/>
        </w:rPr>
        <w:instrText xml:space="preserve"> ADDIN ZOTERO_ITEM CSL_CITATION {"citationID":"2g92cttbdp","properties":{"formattedCitation":"{\\rtf (Brock {\\i{}et al.} 2010)}","plainCitation":"(Brock et al. 2010)"},"citationItems":[{"id":241,"uris":["http://zotero.org/users/2563346/items/KC5MDBCZ"],"uri":["http://zotero.org/users/2563346/items/KC5MDBCZ"],"itemData":{"id":241,"type":"article-journal","title":"Floral Genetic Architecture: An Examination of QTL Architecture Underlying Floral (Co)Variation Across Environments","container-title":"Genetics","page":"1451-1465","volume":"186","issue":"4","source":"CrossRef","DOI":"10.1534/genetics.110.119982","ISSN":"0016-6731","shortTitle":"Floral Genetic Architecture","language":"en","author":[{"family":"Brock","given":"M. T."},{"family":"Dechaine","given":"J. M."},{"family":"Iniguez-Luy","given":"F. L."},{"family":"Maloof","given":"J. N."},{"family":"Stinchcombe","given":"J. R."},{"family":"Weinig","given":"C."}],"issued":{"date-parts":[["2010",12,1]]}}}],"schema":"https://github.com/citation-style-language/schema/raw/master/csl-citation.json"} </w:instrText>
      </w:r>
      <w:r w:rsidR="002337E3" w:rsidRPr="00D84657">
        <w:rPr>
          <w:rFonts w:ascii="Times New Roman" w:hAnsi="Times New Roman" w:cs="Times New Roman"/>
        </w:rPr>
        <w:fldChar w:fldCharType="separate"/>
      </w:r>
      <w:r w:rsidR="002337E3" w:rsidRPr="00D84657">
        <w:rPr>
          <w:rFonts w:ascii="Times New Roman" w:hAnsi="Times New Roman" w:cs="Times New Roman"/>
        </w:rPr>
        <w:t>(Brock et al. 2010)</w:t>
      </w:r>
      <w:r w:rsidR="002337E3" w:rsidRPr="00D84657">
        <w:rPr>
          <w:rFonts w:ascii="Times New Roman" w:hAnsi="Times New Roman" w:cs="Times New Roman"/>
        </w:rPr>
        <w:fldChar w:fldCharType="end"/>
      </w:r>
      <w:r w:rsidR="000C05AF" w:rsidRPr="00D84657">
        <w:rPr>
          <w:rFonts w:ascii="Times New Roman" w:hAnsi="Times New Roman" w:cs="Times New Roman"/>
        </w:rPr>
        <w:t xml:space="preserve"> </w:t>
      </w:r>
      <w:r w:rsidRPr="00D84657">
        <w:rPr>
          <w:rFonts w:ascii="Times New Roman" w:hAnsi="Times New Roman" w:cs="Times New Roman"/>
        </w:rPr>
        <w:t xml:space="preserve">that used the existing genetic map. As the fairest comparisons between maps, marker regression was performed using the </w:t>
      </w:r>
      <w:proofErr w:type="spellStart"/>
      <w:proofErr w:type="gramStart"/>
      <w:r w:rsidRPr="00D84657">
        <w:rPr>
          <w:rFonts w:ascii="Times New Roman" w:hAnsi="Times New Roman" w:cs="Times New Roman"/>
        </w:rPr>
        <w:t>scanone</w:t>
      </w:r>
      <w:proofErr w:type="spellEnd"/>
      <w:r w:rsidRPr="00D84657">
        <w:rPr>
          <w:rFonts w:ascii="Times New Roman" w:hAnsi="Times New Roman" w:cs="Times New Roman"/>
        </w:rPr>
        <w:t>(</w:t>
      </w:r>
      <w:proofErr w:type="gramEnd"/>
      <w:r w:rsidRPr="00D84657">
        <w:rPr>
          <w:rFonts w:ascii="Times New Roman" w:hAnsi="Times New Roman" w:cs="Times New Roman"/>
        </w:rPr>
        <w:t>) function in R</w:t>
      </w:r>
      <w:r w:rsidR="0051038F" w:rsidRPr="00D84657">
        <w:rPr>
          <w:rFonts w:ascii="Times New Roman" w:hAnsi="Times New Roman" w:cs="Times New Roman"/>
        </w:rPr>
        <w:t>/</w:t>
      </w:r>
      <w:r w:rsidRPr="00D84657">
        <w:rPr>
          <w:rFonts w:ascii="Times New Roman" w:hAnsi="Times New Roman" w:cs="Times New Roman"/>
        </w:rPr>
        <w:t>QTL with 10,000 permutations to determine the significance cutoff</w:t>
      </w:r>
      <w:bookmarkStart w:id="13" w:name="results-and-discussion"/>
      <w:bookmarkEnd w:id="13"/>
      <w:r w:rsidR="004B4EFE">
        <w:rPr>
          <w:rFonts w:ascii="Times New Roman" w:hAnsi="Times New Roman" w:cs="Times New Roman"/>
        </w:rPr>
        <w:t>.</w:t>
      </w:r>
    </w:p>
    <w:p w14:paraId="51C981A0" w14:textId="35B0D716" w:rsidR="006E0172" w:rsidRPr="00270DD6" w:rsidRDefault="006E0172" w:rsidP="00D84657">
      <w:pPr>
        <w:spacing w:after="0" w:line="480" w:lineRule="auto"/>
        <w:rPr>
          <w:rFonts w:ascii="Times New Roman" w:hAnsi="Times New Roman" w:cs="Times New Roman"/>
          <w:b/>
        </w:rPr>
      </w:pPr>
      <w:r w:rsidRPr="00270DD6">
        <w:rPr>
          <w:rFonts w:ascii="Times New Roman" w:hAnsi="Times New Roman" w:cs="Times New Roman"/>
          <w:b/>
        </w:rPr>
        <w:t>Results and Discussion</w:t>
      </w:r>
      <w:bookmarkStart w:id="14" w:name="deep-rna-sequencing-of-a-ril-population-"/>
      <w:bookmarkEnd w:id="14"/>
    </w:p>
    <w:p w14:paraId="2CE05439"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R500 vs. IMB211 polymorphism identification</w:t>
      </w:r>
    </w:p>
    <w:p w14:paraId="23C5A177" w14:textId="166D467C" w:rsidR="00C04362" w:rsidRPr="00D84657" w:rsidRDefault="000E6E5F" w:rsidP="00D84657">
      <w:pPr>
        <w:spacing w:after="0" w:line="480" w:lineRule="auto"/>
        <w:rPr>
          <w:rFonts w:ascii="Times New Roman" w:hAnsi="Times New Roman" w:cs="Times New Roman"/>
        </w:rPr>
      </w:pPr>
      <w:r w:rsidRPr="00D84657">
        <w:rPr>
          <w:rFonts w:ascii="Times New Roman" w:hAnsi="Times New Roman" w:cs="Times New Roman"/>
        </w:rPr>
        <w:t xml:space="preserve">We performed deep RNA sequencing of 124 members of a recombinant inbred line (RIL) population derived from </w:t>
      </w:r>
      <w:r>
        <w:rPr>
          <w:rFonts w:ascii="Times New Roman" w:hAnsi="Times New Roman" w:cs="Times New Roman"/>
        </w:rPr>
        <w:t xml:space="preserve">a cross between </w:t>
      </w:r>
      <w:r w:rsidRPr="00D84657">
        <w:rPr>
          <w:rFonts w:ascii="Times New Roman" w:hAnsi="Times New Roman" w:cs="Times New Roman"/>
        </w:rPr>
        <w:t xml:space="preserve">the </w:t>
      </w:r>
      <w:r w:rsidRPr="00D90A1F">
        <w:rPr>
          <w:rFonts w:ascii="Times New Roman" w:hAnsi="Times New Roman" w:cs="Times New Roman"/>
          <w:i/>
        </w:rPr>
        <w:t xml:space="preserve">Brassica </w:t>
      </w:r>
      <w:proofErr w:type="spellStart"/>
      <w:proofErr w:type="gramStart"/>
      <w:r w:rsidRPr="00D90A1F">
        <w:rPr>
          <w:rFonts w:ascii="Times New Roman" w:hAnsi="Times New Roman" w:cs="Times New Roman"/>
          <w:i/>
        </w:rPr>
        <w:t>rapa</w:t>
      </w:r>
      <w:proofErr w:type="spellEnd"/>
      <w:proofErr w:type="gramEnd"/>
      <w:r w:rsidRPr="00D84657">
        <w:rPr>
          <w:rFonts w:ascii="Times New Roman" w:hAnsi="Times New Roman" w:cs="Times New Roman"/>
        </w:rPr>
        <w:t xml:space="preserve"> accessions R500 and IMB211. We sequenced each member of the RIL population with </w:t>
      </w:r>
      <w:r>
        <w:rPr>
          <w:rFonts w:ascii="Times New Roman" w:hAnsi="Times New Roman" w:cs="Times New Roman"/>
        </w:rPr>
        <w:t>5</w:t>
      </w:r>
      <w:r w:rsidRPr="00D84657">
        <w:rPr>
          <w:rFonts w:ascii="Times New Roman" w:hAnsi="Times New Roman" w:cs="Times New Roman"/>
        </w:rPr>
        <w:t xml:space="preserve"> replicates at an average of </w:t>
      </w:r>
      <w:commentRangeStart w:id="15"/>
      <w:r w:rsidRPr="00D84657">
        <w:rPr>
          <w:rFonts w:ascii="Times New Roman" w:hAnsi="Times New Roman" w:cs="Times New Roman"/>
        </w:rPr>
        <w:t>X</w:t>
      </w:r>
      <w:commentRangeEnd w:id="15"/>
      <w:r>
        <w:rPr>
          <w:rStyle w:val="CommentReference"/>
        </w:rPr>
        <w:commentReference w:id="15"/>
      </w:r>
      <w:r w:rsidRPr="00D84657">
        <w:rPr>
          <w:rFonts w:ascii="Times New Roman" w:hAnsi="Times New Roman" w:cs="Times New Roman"/>
        </w:rPr>
        <w:t xml:space="preserve"> reads mapped per replicate for a combined mean of </w:t>
      </w:r>
      <w:commentRangeStart w:id="16"/>
      <w:r w:rsidRPr="00D84657">
        <w:rPr>
          <w:rFonts w:ascii="Times New Roman" w:hAnsi="Times New Roman" w:cs="Times New Roman"/>
        </w:rPr>
        <w:t>X</w:t>
      </w:r>
      <w:commentRangeEnd w:id="16"/>
      <w:r>
        <w:rPr>
          <w:rStyle w:val="CommentReference"/>
        </w:rPr>
        <w:commentReference w:id="16"/>
      </w:r>
      <w:r w:rsidRPr="00D84657">
        <w:rPr>
          <w:rFonts w:ascii="Times New Roman" w:hAnsi="Times New Roman" w:cs="Times New Roman"/>
        </w:rPr>
        <w:t xml:space="preserve"> reads mapped per RIL. </w:t>
      </w:r>
      <w:bookmarkStart w:id="17" w:name="r500-vs.-imb211-polymorphism-identificat"/>
      <w:bookmarkEnd w:id="17"/>
      <w:r w:rsidR="006E0172" w:rsidRPr="00D84657">
        <w:rPr>
          <w:rFonts w:ascii="Times New Roman" w:hAnsi="Times New Roman" w:cs="Times New Roman"/>
        </w:rPr>
        <w:t xml:space="preserve">To identify polymorphisms within the RIL population, we first looked for SNPs and INDELs between R500 and IMB211, the parents of the population. We used an approach previously described for the identification of polymorphisms between R500 and IMB211 with an earlier version of the </w:t>
      </w:r>
      <w:r w:rsidR="006E0172" w:rsidRPr="004B4EFE">
        <w:rPr>
          <w:rFonts w:ascii="Times New Roman" w:hAnsi="Times New Roman" w:cs="Times New Roman"/>
          <w:i/>
        </w:rPr>
        <w:t xml:space="preserve">Brassica </w:t>
      </w:r>
      <w:proofErr w:type="spellStart"/>
      <w:r w:rsidR="006E0172" w:rsidRPr="004B4EFE">
        <w:rPr>
          <w:rFonts w:ascii="Times New Roman" w:hAnsi="Times New Roman" w:cs="Times New Roman"/>
          <w:i/>
        </w:rPr>
        <w:t>rapa</w:t>
      </w:r>
      <w:proofErr w:type="spellEnd"/>
      <w:r w:rsidR="006E0172" w:rsidRPr="00D84657">
        <w:rPr>
          <w:rFonts w:ascii="Times New Roman" w:hAnsi="Times New Roman" w:cs="Times New Roman"/>
        </w:rPr>
        <w:t xml:space="preserve"> genome </w:t>
      </w:r>
      <w:r w:rsidR="006E0172" w:rsidRPr="00D84657">
        <w:rPr>
          <w:rFonts w:ascii="Times New Roman" w:hAnsi="Times New Roman" w:cs="Times New Roman"/>
        </w:rPr>
        <w:lastRenderedPageBreak/>
        <w:t>annotation, v1.2</w:t>
      </w:r>
      <w:r w:rsidR="002337E3" w:rsidRPr="00D84657">
        <w:rPr>
          <w:rFonts w:ascii="Times New Roman" w:hAnsi="Times New Roman" w:cs="Times New Roman"/>
        </w:rPr>
        <w:t xml:space="preserve"> </w:t>
      </w:r>
      <w:r w:rsidR="002337E3" w:rsidRPr="00D84657">
        <w:rPr>
          <w:rFonts w:ascii="Times New Roman" w:hAnsi="Times New Roman" w:cs="Times New Roman"/>
        </w:rPr>
        <w:fldChar w:fldCharType="begin"/>
      </w:r>
      <w:r w:rsidR="000C5E52" w:rsidRPr="00D84657">
        <w:rPr>
          <w:rFonts w:ascii="Times New Roman" w:hAnsi="Times New Roman" w:cs="Times New Roman"/>
        </w:rPr>
        <w:instrText xml:space="preserve"> ADDIN ZOTERO_ITEM CSL_CITATION {"citationID":"MV1sVD4a","properties":{"formattedCitation":"{\\rtf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r w:rsidR="002337E3" w:rsidRPr="00D84657">
        <w:rPr>
          <w:rFonts w:ascii="Times New Roman" w:hAnsi="Times New Roman" w:cs="Times New Roman"/>
        </w:rPr>
        <w:fldChar w:fldCharType="separate"/>
      </w:r>
      <w:r w:rsidR="002337E3" w:rsidRPr="00D84657">
        <w:rPr>
          <w:rFonts w:ascii="Times New Roman" w:hAnsi="Times New Roman" w:cs="Times New Roman"/>
        </w:rPr>
        <w:t>(Devisetty et al. 2014)</w:t>
      </w:r>
      <w:r w:rsidR="002337E3" w:rsidRPr="00D84657">
        <w:rPr>
          <w:rFonts w:ascii="Times New Roman" w:hAnsi="Times New Roman" w:cs="Times New Roman"/>
        </w:rPr>
        <w:fldChar w:fldCharType="end"/>
      </w:r>
      <w:r w:rsidR="006E0172" w:rsidRPr="00D84657">
        <w:rPr>
          <w:rFonts w:ascii="Times New Roman" w:hAnsi="Times New Roman" w:cs="Times New Roman"/>
        </w:rPr>
        <w:t>. In the current study, we used v1.5 of the genome for all mapping and informatics work.</w:t>
      </w:r>
      <w:r>
        <w:rPr>
          <w:rFonts w:ascii="Times New Roman" w:hAnsi="Times New Roman" w:cs="Times New Roman"/>
        </w:rPr>
        <w:t xml:space="preserve">  </w:t>
      </w:r>
      <w:r w:rsidR="006E0172" w:rsidRPr="00D84657">
        <w:rPr>
          <w:rFonts w:ascii="Times New Roman" w:hAnsi="Times New Roman" w:cs="Times New Roman"/>
        </w:rPr>
        <w:t>This set of R500 vs. IMB211 polymorphisms was used to genotype each member of the RIL population. Based on the crossing scheme used to create the RIL population, we would expect homozygous regions of contiguous R500 alleles alternating with homozygous regions of contiguous IMB211 alleles. When using this polymorphism set to genotype the RILs; however, there were several regions where R500 and IMB211 alleles were interspersed with no apparent patter</w:t>
      </w:r>
      <w:r w:rsidR="005612FE">
        <w:rPr>
          <w:rFonts w:ascii="Times New Roman" w:hAnsi="Times New Roman" w:cs="Times New Roman"/>
        </w:rPr>
        <w:t>n.</w:t>
      </w:r>
      <w:r w:rsidR="006E0172" w:rsidRPr="00D84657">
        <w:rPr>
          <w:rFonts w:ascii="Times New Roman" w:hAnsi="Times New Roman" w:cs="Times New Roman"/>
        </w:rPr>
        <w:t xml:space="preserve"> This suggests that a different parental source may have been used to construct this RIL population.</w:t>
      </w:r>
    </w:p>
    <w:p w14:paraId="1EAAD20F" w14:textId="2D8BAF9C"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To test this hypothesis, we merged all of the sequence data from the individual RILs and then genotyped the merged dataset (Figu</w:t>
      </w:r>
      <w:r w:rsidR="00614F6C" w:rsidRPr="00D84657">
        <w:rPr>
          <w:rFonts w:ascii="Times New Roman" w:hAnsi="Times New Roman" w:cs="Times New Roman"/>
        </w:rPr>
        <w:t>re 1A</w:t>
      </w:r>
      <w:r w:rsidRPr="00D84657">
        <w:rPr>
          <w:rFonts w:ascii="Times New Roman" w:hAnsi="Times New Roman" w:cs="Times New Roman"/>
        </w:rPr>
        <w:t xml:space="preserve">). Given the relatively large size of the population and the expected introgression frequency and distribution, polymorphisms generated by comparing the actual parents of the RIL population should be segregating with approximately equal allelic frequency in this </w:t>
      </w:r>
      <w:r w:rsidR="000E6E5F">
        <w:rPr>
          <w:rFonts w:ascii="Times New Roman" w:hAnsi="Times New Roman" w:cs="Times New Roman"/>
        </w:rPr>
        <w:t>merged data set (black dots in F</w:t>
      </w:r>
      <w:r w:rsidRPr="00D84657">
        <w:rPr>
          <w:rFonts w:ascii="Times New Roman" w:hAnsi="Times New Roman" w:cs="Times New Roman"/>
        </w:rPr>
        <w:t>igure</w:t>
      </w:r>
      <w:r w:rsidR="000E6E5F">
        <w:rPr>
          <w:rFonts w:ascii="Times New Roman" w:hAnsi="Times New Roman" w:cs="Times New Roman"/>
        </w:rPr>
        <w:t xml:space="preserve"> 1A</w:t>
      </w:r>
      <w:r w:rsidRPr="00D84657">
        <w:rPr>
          <w:rFonts w:ascii="Times New Roman" w:hAnsi="Times New Roman" w:cs="Times New Roman"/>
        </w:rPr>
        <w:t xml:space="preserve">). Most polymorphisms did display this expected distribution; however, there were several large regions that were not segregating, instead they were monomorphic for one of the putative parents of the population (indicated as orange or blue dots in </w:t>
      </w:r>
      <w:r w:rsidR="000E6E5F">
        <w:rPr>
          <w:rFonts w:ascii="Times New Roman" w:hAnsi="Times New Roman" w:cs="Times New Roman"/>
        </w:rPr>
        <w:t>Figure 1A</w:t>
      </w:r>
      <w:r w:rsidRPr="00D84657">
        <w:rPr>
          <w:rFonts w:ascii="Times New Roman" w:hAnsi="Times New Roman" w:cs="Times New Roman"/>
        </w:rPr>
        <w:t xml:space="preserve">). Nearly all of these regions matched the putative R500 alleles. The primary exception is the bottom of chromosome A03, which displays a gradual transition from equal R500:IMB211 allelic frequency to nearly all IMB211. This pattern is consistent </w:t>
      </w:r>
      <w:r w:rsidR="004B4EFE">
        <w:rPr>
          <w:rFonts w:ascii="Times New Roman" w:hAnsi="Times New Roman" w:cs="Times New Roman"/>
        </w:rPr>
        <w:t>with segregation di</w:t>
      </w:r>
      <w:r w:rsidR="000E6E5F">
        <w:rPr>
          <w:rFonts w:ascii="Times New Roman" w:hAnsi="Times New Roman" w:cs="Times New Roman"/>
        </w:rPr>
        <w:t xml:space="preserve">stortion within the population possibly caused by the centromere being located that the end of chromosome A03 (Cheng et al. 2013). </w:t>
      </w:r>
    </w:p>
    <w:p w14:paraId="0B5EEBF9" w14:textId="43F26A40"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One explanation for the </w:t>
      </w:r>
      <w:r w:rsidR="000E6E5F">
        <w:rPr>
          <w:rFonts w:ascii="Times New Roman" w:hAnsi="Times New Roman" w:cs="Times New Roman"/>
        </w:rPr>
        <w:t xml:space="preserve">other </w:t>
      </w:r>
      <w:r w:rsidRPr="00D84657">
        <w:rPr>
          <w:rFonts w:ascii="Times New Roman" w:hAnsi="Times New Roman" w:cs="Times New Roman"/>
        </w:rPr>
        <w:t xml:space="preserve">non-segregating regions is that the seed stock of one or both of our parental lines was not actually the true parent of the population. To evaluate this possibility, we sequenced several additional seed stocks of R500 and IMB211. The genotypes of all </w:t>
      </w:r>
      <w:commentRangeStart w:id="18"/>
      <w:r w:rsidR="00270DD6" w:rsidRPr="00D84657">
        <w:rPr>
          <w:rFonts w:ascii="Times New Roman" w:hAnsi="Times New Roman" w:cs="Times New Roman"/>
        </w:rPr>
        <w:t>X</w:t>
      </w:r>
      <w:commentRangeEnd w:id="18"/>
      <w:r w:rsidR="00270DD6">
        <w:rPr>
          <w:rStyle w:val="CommentReference"/>
        </w:rPr>
        <w:commentReference w:id="18"/>
      </w:r>
      <w:r w:rsidRPr="00D84657">
        <w:rPr>
          <w:rFonts w:ascii="Times New Roman" w:hAnsi="Times New Roman" w:cs="Times New Roman"/>
        </w:rPr>
        <w:t xml:space="preserve"> R500 </w:t>
      </w:r>
      <w:r w:rsidRPr="00D84657">
        <w:rPr>
          <w:rFonts w:ascii="Times New Roman" w:hAnsi="Times New Roman" w:cs="Times New Roman"/>
        </w:rPr>
        <w:lastRenderedPageBreak/>
        <w:t xml:space="preserve">seed stocks were consistent with one another across all polymorphisms. There were, however, at least </w:t>
      </w:r>
      <w:commentRangeStart w:id="19"/>
      <w:r w:rsidRPr="00D84657">
        <w:rPr>
          <w:rFonts w:ascii="Times New Roman" w:hAnsi="Times New Roman" w:cs="Times New Roman"/>
        </w:rPr>
        <w:t>X</w:t>
      </w:r>
      <w:commentRangeEnd w:id="19"/>
      <w:r w:rsidR="005612FE">
        <w:rPr>
          <w:rStyle w:val="CommentReference"/>
        </w:rPr>
        <w:commentReference w:id="19"/>
      </w:r>
      <w:r w:rsidRPr="00D84657">
        <w:rPr>
          <w:rFonts w:ascii="Times New Roman" w:hAnsi="Times New Roman" w:cs="Times New Roman"/>
        </w:rPr>
        <w:t xml:space="preserve"> distinct genotypic variants within the X IMB211 seed stocks. Therefore, we proceeded to work under the assumption that the sequences from the R500 seed stocks that we have provide a reasonably accurate genotypic representation of the R500 parent used to create the R500-IMB211 RIL population</w:t>
      </w:r>
      <w:r w:rsidR="000E6E5F">
        <w:rPr>
          <w:rFonts w:ascii="Times New Roman" w:hAnsi="Times New Roman" w:cs="Times New Roman"/>
        </w:rPr>
        <w:t xml:space="preserve"> initially</w:t>
      </w:r>
      <w:r w:rsidRPr="00D84657">
        <w:rPr>
          <w:rFonts w:ascii="Times New Roman" w:hAnsi="Times New Roman" w:cs="Times New Roman"/>
        </w:rPr>
        <w:t>.</w:t>
      </w:r>
      <w:bookmarkStart w:id="20" w:name="population-based-snp-discovery"/>
      <w:bookmarkEnd w:id="20"/>
    </w:p>
    <w:p w14:paraId="538F6E79" w14:textId="77777777" w:rsidR="00C04362" w:rsidRPr="00270DD6" w:rsidRDefault="006E0172" w:rsidP="00D84657">
      <w:pPr>
        <w:spacing w:after="0" w:line="480" w:lineRule="auto"/>
        <w:rPr>
          <w:rFonts w:ascii="Times New Roman" w:hAnsi="Times New Roman" w:cs="Times New Roman"/>
          <w:b/>
        </w:rPr>
      </w:pPr>
      <w:r w:rsidRPr="00270DD6">
        <w:rPr>
          <w:rFonts w:ascii="Times New Roman" w:hAnsi="Times New Roman" w:cs="Times New Roman"/>
          <w:b/>
        </w:rPr>
        <w:t>Population-based SNP discovery</w:t>
      </w:r>
    </w:p>
    <w:p w14:paraId="1F2060B1" w14:textId="629F99D8"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Due to the uncertainty surrounding the IMB211 parent of the RILs, we switched to a population-based approach for discovering SNPs. This new strategy invo</w:t>
      </w:r>
      <w:r w:rsidR="000E6E5F">
        <w:rPr>
          <w:rFonts w:ascii="Times New Roman" w:hAnsi="Times New Roman" w:cs="Times New Roman"/>
        </w:rPr>
        <w:t>lves</w:t>
      </w:r>
      <w:r w:rsidRPr="00D84657">
        <w:rPr>
          <w:rFonts w:ascii="Times New Roman" w:hAnsi="Times New Roman" w:cs="Times New Roman"/>
        </w:rPr>
        <w:t xml:space="preserve"> identifying variants within the RIL population and using the R500 data to determine which is the R500 allele and which is the IMB211 allele for each SNP. Using this approach, we identified 146,027 SNPs across </w:t>
      </w:r>
      <w:r w:rsidRPr="004B4EFE">
        <w:rPr>
          <w:rFonts w:ascii="Times New Roman" w:hAnsi="Times New Roman" w:cs="Times New Roman"/>
          <w:i/>
        </w:rPr>
        <w:t xml:space="preserve">B. </w:t>
      </w:r>
      <w:proofErr w:type="spellStart"/>
      <w:proofErr w:type="gramStart"/>
      <w:r w:rsidRPr="004B4EFE">
        <w:rPr>
          <w:rFonts w:ascii="Times New Roman" w:hAnsi="Times New Roman" w:cs="Times New Roman"/>
          <w:i/>
        </w:rPr>
        <w:t>rapa</w:t>
      </w:r>
      <w:proofErr w:type="gramEnd"/>
      <w:r w:rsidRPr="00D84657">
        <w:rPr>
          <w:rFonts w:ascii="Times New Roman" w:hAnsi="Times New Roman" w:cs="Times New Roman"/>
        </w:rPr>
        <w:t>'s</w:t>
      </w:r>
      <w:proofErr w:type="spellEnd"/>
      <w:r w:rsidRPr="00D84657">
        <w:rPr>
          <w:rFonts w:ascii="Times New Roman" w:hAnsi="Times New Roman" w:cs="Times New Roman"/>
        </w:rPr>
        <w:t xml:space="preserve"> ten chromosomes (Table</w:t>
      </w:r>
      <w:r w:rsidR="00614F6C" w:rsidRPr="00D84657">
        <w:rPr>
          <w:rFonts w:ascii="Times New Roman" w:hAnsi="Times New Roman" w:cs="Times New Roman"/>
        </w:rPr>
        <w:t xml:space="preserve"> 1</w:t>
      </w:r>
      <w:r w:rsidRPr="00D84657">
        <w:rPr>
          <w:rFonts w:ascii="Times New Roman" w:hAnsi="Times New Roman" w:cs="Times New Roman"/>
        </w:rPr>
        <w:t>).</w:t>
      </w:r>
    </w:p>
    <w:p w14:paraId="4353CBA5" w14:textId="759C96C4"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Using the population-based SNPs to genotype the merged RIL sequence data produces the expected allele frequencie</w:t>
      </w:r>
      <w:r w:rsidR="000E6E5F">
        <w:rPr>
          <w:rFonts w:ascii="Times New Roman" w:hAnsi="Times New Roman" w:cs="Times New Roman"/>
        </w:rPr>
        <w:t>s throughout the entire genome indicated by black dots across all chromosomal segments except the end of A03 (</w:t>
      </w:r>
      <w:r w:rsidRPr="00D84657">
        <w:rPr>
          <w:rFonts w:ascii="Times New Roman" w:hAnsi="Times New Roman" w:cs="Times New Roman"/>
        </w:rPr>
        <w:t>Figure</w:t>
      </w:r>
      <w:r w:rsidR="00614F6C" w:rsidRPr="00D84657">
        <w:rPr>
          <w:rFonts w:ascii="Times New Roman" w:hAnsi="Times New Roman" w:cs="Times New Roman"/>
        </w:rPr>
        <w:t xml:space="preserve"> 1B</w:t>
      </w:r>
      <w:r w:rsidRPr="00D84657">
        <w:rPr>
          <w:rFonts w:ascii="Times New Roman" w:hAnsi="Times New Roman" w:cs="Times New Roman"/>
        </w:rPr>
        <w:t xml:space="preserve">). Over </w:t>
      </w:r>
      <w:commentRangeStart w:id="21"/>
      <w:r w:rsidRPr="00D84657">
        <w:rPr>
          <w:rFonts w:ascii="Times New Roman" w:hAnsi="Times New Roman" w:cs="Times New Roman"/>
        </w:rPr>
        <w:t>X</w:t>
      </w:r>
      <w:commentRangeEnd w:id="21"/>
      <w:r w:rsidR="00C8509F">
        <w:rPr>
          <w:rStyle w:val="CommentReference"/>
        </w:rPr>
        <w:commentReference w:id="21"/>
      </w:r>
      <w:r w:rsidRPr="00D84657">
        <w:rPr>
          <w:rFonts w:ascii="Times New Roman" w:hAnsi="Times New Roman" w:cs="Times New Roman"/>
        </w:rPr>
        <w:t xml:space="preserve">% of the genome is within </w:t>
      </w:r>
      <w:r w:rsidR="00D73E97">
        <w:rPr>
          <w:rFonts w:ascii="Times New Roman" w:hAnsi="Times New Roman" w:cs="Times New Roman"/>
        </w:rPr>
        <w:t xml:space="preserve">X </w:t>
      </w:r>
      <w:proofErr w:type="spellStart"/>
      <w:r w:rsidR="00D73E97">
        <w:rPr>
          <w:rFonts w:ascii="Times New Roman" w:hAnsi="Times New Roman" w:cs="Times New Roman"/>
        </w:rPr>
        <w:t>bp</w:t>
      </w:r>
      <w:proofErr w:type="spellEnd"/>
      <w:r w:rsidR="00D73E97">
        <w:rPr>
          <w:rFonts w:ascii="Times New Roman" w:hAnsi="Times New Roman" w:cs="Times New Roman"/>
        </w:rPr>
        <w:t xml:space="preserve"> </w:t>
      </w:r>
      <w:r w:rsidRPr="00D84657">
        <w:rPr>
          <w:rFonts w:ascii="Times New Roman" w:hAnsi="Times New Roman" w:cs="Times New Roman"/>
        </w:rPr>
        <w:t>of a SNP; however, there are several regions with few or no SNPs. There are two primary reasons for these SNP-free regions. Most are likely gene-poor regions or regions of genes with insufficient expression under our experimental conditions (e.g., growth conditio</w:t>
      </w:r>
      <w:r w:rsidR="00D73E97">
        <w:rPr>
          <w:rFonts w:ascii="Times New Roman" w:hAnsi="Times New Roman" w:cs="Times New Roman"/>
        </w:rPr>
        <w:t>ns, age, tissue, genotypes</w:t>
      </w:r>
      <w:r w:rsidRPr="00D84657">
        <w:rPr>
          <w:rFonts w:ascii="Times New Roman" w:hAnsi="Times New Roman" w:cs="Times New Roman"/>
        </w:rPr>
        <w:t>). We also found a few regions where there are significant numbers of expressed genes, but no SNPs between members of the RIL population. (These regions primarily correspond to the homozygous regions of Figure</w:t>
      </w:r>
      <w:r w:rsidR="0051038F" w:rsidRPr="00D84657">
        <w:rPr>
          <w:rFonts w:ascii="Times New Roman" w:hAnsi="Times New Roman" w:cs="Times New Roman"/>
        </w:rPr>
        <w:t xml:space="preserve"> 1A </w:t>
      </w:r>
      <w:r w:rsidRPr="00D84657">
        <w:rPr>
          <w:rFonts w:ascii="Times New Roman" w:hAnsi="Times New Roman" w:cs="Times New Roman"/>
        </w:rPr>
        <w:t>and, therefore, likely represent regions that are very similar between the seed stocks used to generate this RIL population.</w:t>
      </w:r>
      <w:bookmarkStart w:id="22" w:name="genotyping-the-ril-population"/>
      <w:bookmarkEnd w:id="22"/>
    </w:p>
    <w:p w14:paraId="00B84FDD" w14:textId="77777777" w:rsidR="00C04362" w:rsidRPr="00270DD6" w:rsidRDefault="006E0172" w:rsidP="00D84657">
      <w:pPr>
        <w:spacing w:after="0" w:line="480" w:lineRule="auto"/>
        <w:rPr>
          <w:rFonts w:ascii="Times New Roman" w:hAnsi="Times New Roman" w:cs="Times New Roman"/>
          <w:b/>
        </w:rPr>
      </w:pPr>
      <w:r w:rsidRPr="00270DD6">
        <w:rPr>
          <w:rFonts w:ascii="Times New Roman" w:hAnsi="Times New Roman" w:cs="Times New Roman"/>
          <w:b/>
        </w:rPr>
        <w:t>Genotyping the RIL population</w:t>
      </w:r>
    </w:p>
    <w:p w14:paraId="244C9FC4" w14:textId="77777777" w:rsidR="00502197" w:rsidRPr="00D84657" w:rsidRDefault="00502197" w:rsidP="00502197">
      <w:pPr>
        <w:spacing w:after="0" w:line="480" w:lineRule="auto"/>
        <w:rPr>
          <w:rFonts w:ascii="Times New Roman" w:hAnsi="Times New Roman" w:cs="Times New Roman"/>
        </w:rPr>
      </w:pPr>
      <w:r>
        <w:rPr>
          <w:rFonts w:ascii="Times New Roman" w:hAnsi="Times New Roman" w:cs="Times New Roman"/>
        </w:rPr>
        <w:t xml:space="preserve">Each RIL was genotyped according to the R500 or alternate allele (IMB211 in the figures).  </w:t>
      </w:r>
    </w:p>
    <w:p w14:paraId="35F3AE76" w14:textId="2AF79E5B" w:rsidR="00635378" w:rsidRDefault="006E0172" w:rsidP="00635378">
      <w:pPr>
        <w:spacing w:after="0" w:line="480" w:lineRule="auto"/>
        <w:rPr>
          <w:rFonts w:ascii="Times New Roman" w:hAnsi="Times New Roman" w:cs="Times New Roman"/>
        </w:rPr>
      </w:pPr>
      <w:r w:rsidRPr="00D84657">
        <w:rPr>
          <w:rFonts w:ascii="Times New Roman" w:hAnsi="Times New Roman" w:cs="Times New Roman"/>
        </w:rPr>
        <w:lastRenderedPageBreak/>
        <w:t xml:space="preserve">Using the </w:t>
      </w:r>
      <w:r w:rsidR="00502197">
        <w:rPr>
          <w:rFonts w:ascii="Times New Roman" w:hAnsi="Times New Roman" w:cs="Times New Roman"/>
        </w:rPr>
        <w:t xml:space="preserve">sequencing </w:t>
      </w:r>
      <w:r w:rsidRPr="00D84657">
        <w:rPr>
          <w:rFonts w:ascii="Times New Roman" w:hAnsi="Times New Roman" w:cs="Times New Roman"/>
        </w:rPr>
        <w:t>information on the entire population instead of just the parents provides many more observations of the potential SNPs in the population.</w:t>
      </w:r>
      <w:r w:rsidR="00502197">
        <w:rPr>
          <w:rFonts w:ascii="Times New Roman" w:hAnsi="Times New Roman" w:cs="Times New Roman"/>
        </w:rPr>
        <w:t xml:space="preserve"> For example, an equal segregation ratio for an individual SNP would provide 62 independent observations of that allele as either R500 or alternate. An individual RIL genotyping plot is shown in Figure X.</w:t>
      </w:r>
      <w:r w:rsidR="00635378">
        <w:rPr>
          <w:rFonts w:ascii="Times New Roman" w:hAnsi="Times New Roman" w:cs="Times New Roman"/>
        </w:rPr>
        <w:t xml:space="preserve"> The remainder of genotype plots can be found in the supplemental data. </w:t>
      </w:r>
    </w:p>
    <w:p w14:paraId="1090BA8F" w14:textId="008506F4" w:rsidR="00635378" w:rsidRDefault="00270DD6" w:rsidP="00635378">
      <w:pPr>
        <w:spacing w:after="0" w:line="480" w:lineRule="auto"/>
        <w:rPr>
          <w:rFonts w:ascii="Times New Roman" w:hAnsi="Times New Roman" w:cs="Times New Roman"/>
        </w:rPr>
      </w:pPr>
      <w:r>
        <w:rPr>
          <w:rFonts w:ascii="Times New Roman" w:hAnsi="Times New Roman" w:cs="Times New Roman"/>
        </w:rPr>
        <w:t>Finding and Fi</w:t>
      </w:r>
      <w:r w:rsidR="00635378" w:rsidRPr="00D84657">
        <w:rPr>
          <w:rFonts w:ascii="Times New Roman" w:hAnsi="Times New Roman" w:cs="Times New Roman"/>
        </w:rPr>
        <w:t xml:space="preserve">xing </w:t>
      </w:r>
      <w:r>
        <w:rPr>
          <w:rFonts w:ascii="Times New Roman" w:hAnsi="Times New Roman" w:cs="Times New Roman"/>
        </w:rPr>
        <w:t>Misassembled Genomic Regions</w:t>
      </w:r>
    </w:p>
    <w:p w14:paraId="096E3C77" w14:textId="2A3C7D7A" w:rsidR="008831C6" w:rsidRPr="00D84657" w:rsidRDefault="00BE6D07" w:rsidP="00D84657">
      <w:pPr>
        <w:spacing w:after="0" w:line="480" w:lineRule="auto"/>
        <w:rPr>
          <w:rFonts w:ascii="Times New Roman" w:hAnsi="Times New Roman" w:cs="Times New Roman"/>
        </w:rPr>
      </w:pPr>
      <w:r>
        <w:rPr>
          <w:rFonts w:ascii="Times New Roman" w:hAnsi="Times New Roman" w:cs="Times New Roman"/>
        </w:rPr>
        <w:t xml:space="preserve">The next step towards creating a new genetic map was to determine the minimum amount of SNPs that should be used for the creation of the map. The number of SNPs should far outweigh the number of recombination events in a population size of 124 individuals. We developed a method to calculate the number of recombination “bins” in the population. </w:t>
      </w:r>
      <w:commentRangeStart w:id="23"/>
      <w:r>
        <w:rPr>
          <w:rFonts w:ascii="Times New Roman" w:hAnsi="Times New Roman" w:cs="Times New Roman"/>
        </w:rPr>
        <w:t>I NEED MIKE TO PROVIDE TEXT HERE</w:t>
      </w:r>
      <w:commentRangeEnd w:id="23"/>
      <w:r>
        <w:rPr>
          <w:rStyle w:val="CommentReference"/>
        </w:rPr>
        <w:commentReference w:id="23"/>
      </w:r>
      <w:r>
        <w:rPr>
          <w:rFonts w:ascii="Times New Roman" w:hAnsi="Times New Roman" w:cs="Times New Roman"/>
        </w:rPr>
        <w:t xml:space="preserve">. After determining the bin boundaries in the population, a representative SNP from each bin was used to do an all by all bin correlation (Figure </w:t>
      </w:r>
      <w:r w:rsidR="00E1091A">
        <w:rPr>
          <w:rFonts w:ascii="Times New Roman" w:hAnsi="Times New Roman" w:cs="Times New Roman"/>
        </w:rPr>
        <w:t>6</w:t>
      </w:r>
      <w:r>
        <w:rPr>
          <w:rFonts w:ascii="Times New Roman" w:hAnsi="Times New Roman" w:cs="Times New Roman"/>
        </w:rPr>
        <w:t xml:space="preserve">A). There were many </w:t>
      </w:r>
      <w:r w:rsidR="00C7059C">
        <w:rPr>
          <w:rFonts w:ascii="Times New Roman" w:hAnsi="Times New Roman" w:cs="Times New Roman"/>
        </w:rPr>
        <w:t>SNPs</w:t>
      </w:r>
      <w:r>
        <w:rPr>
          <w:rFonts w:ascii="Times New Roman" w:hAnsi="Times New Roman" w:cs="Times New Roman"/>
        </w:rPr>
        <w:t xml:space="preserve"> that </w:t>
      </w:r>
      <w:r w:rsidR="00C7059C">
        <w:rPr>
          <w:rFonts w:ascii="Times New Roman" w:hAnsi="Times New Roman" w:cs="Times New Roman"/>
        </w:rPr>
        <w:t>were more highly correlated with SNPs located on other chromosomes than their current assigned ge</w:t>
      </w:r>
      <w:r w:rsidR="00DB49FA">
        <w:rPr>
          <w:rFonts w:ascii="Times New Roman" w:hAnsi="Times New Roman" w:cs="Times New Roman"/>
        </w:rPr>
        <w:t xml:space="preserve">nomic position suggesting problems in genome assembly (Figure </w:t>
      </w:r>
      <w:r w:rsidR="00E1091A">
        <w:rPr>
          <w:rFonts w:ascii="Times New Roman" w:hAnsi="Times New Roman" w:cs="Times New Roman"/>
        </w:rPr>
        <w:t>6</w:t>
      </w:r>
      <w:r w:rsidR="00DB49FA">
        <w:rPr>
          <w:rFonts w:ascii="Times New Roman" w:hAnsi="Times New Roman" w:cs="Times New Roman"/>
        </w:rPr>
        <w:t xml:space="preserve">A). To fix these problems, a SNP by SNP asymmetric binary distance was calculated using a cutoff of 90% correlation. An example of this is shown in Figure </w:t>
      </w:r>
      <w:r w:rsidR="00E1091A">
        <w:rPr>
          <w:rFonts w:ascii="Times New Roman" w:hAnsi="Times New Roman" w:cs="Times New Roman"/>
        </w:rPr>
        <w:t>5</w:t>
      </w:r>
      <w:r w:rsidR="00DB49FA">
        <w:rPr>
          <w:rFonts w:ascii="Times New Roman" w:hAnsi="Times New Roman" w:cs="Times New Roman"/>
        </w:rPr>
        <w:t xml:space="preserve"> where 3 SNPs are not correlated with surrounding SNPs on this chromosome (indicated with blue circles). Genotypic bins that had greater than 90% correlation with another location in the genome were replaced. There were </w:t>
      </w:r>
      <w:commentRangeStart w:id="24"/>
      <w:r w:rsidR="00DB49FA">
        <w:rPr>
          <w:rFonts w:ascii="Times New Roman" w:hAnsi="Times New Roman" w:cs="Times New Roman"/>
        </w:rPr>
        <w:t>X</w:t>
      </w:r>
      <w:commentRangeEnd w:id="24"/>
      <w:r w:rsidR="00F40CD4">
        <w:rPr>
          <w:rStyle w:val="CommentReference"/>
        </w:rPr>
        <w:commentReference w:id="24"/>
      </w:r>
      <w:r w:rsidR="00DB49FA">
        <w:rPr>
          <w:rFonts w:ascii="Times New Roman" w:hAnsi="Times New Roman" w:cs="Times New Roman"/>
        </w:rPr>
        <w:t xml:space="preserve"> total bins rearranged to get the final correlation plot in Figure </w:t>
      </w:r>
      <w:r w:rsidR="00E1091A">
        <w:rPr>
          <w:rFonts w:ascii="Times New Roman" w:hAnsi="Times New Roman" w:cs="Times New Roman"/>
        </w:rPr>
        <w:t>6</w:t>
      </w:r>
      <w:r w:rsidR="00DB49FA">
        <w:rPr>
          <w:rFonts w:ascii="Times New Roman" w:hAnsi="Times New Roman" w:cs="Times New Roman"/>
        </w:rPr>
        <w:t xml:space="preserve">B. After all of these regions were fixed the genotypic bins for each RIL were merged to produce a composite population genotype map demonstrating that the population is a mosaic of the parental genotypes (Figure </w:t>
      </w:r>
      <w:r w:rsidR="00E1091A">
        <w:rPr>
          <w:rFonts w:ascii="Times New Roman" w:hAnsi="Times New Roman" w:cs="Times New Roman"/>
        </w:rPr>
        <w:t>4</w:t>
      </w:r>
      <w:r w:rsidR="00DB49FA">
        <w:rPr>
          <w:rFonts w:ascii="Times New Roman" w:hAnsi="Times New Roman" w:cs="Times New Roman"/>
        </w:rPr>
        <w:t xml:space="preserve">). </w:t>
      </w:r>
      <w:bookmarkStart w:id="25" w:name="finding-and-fixing-genome-misassemblies"/>
      <w:bookmarkStart w:id="26" w:name="incorporating-scaffold-sequences-into-th"/>
      <w:bookmarkEnd w:id="25"/>
      <w:bookmarkEnd w:id="26"/>
    </w:p>
    <w:p w14:paraId="77A34FDC" w14:textId="77777777" w:rsidR="00C0436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Incorporating scaffold sequences into the genome</w:t>
      </w:r>
    </w:p>
    <w:p w14:paraId="3BD68257" w14:textId="4796147A"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lastRenderedPageBreak/>
        <w:t xml:space="preserve">In the current version of the </w:t>
      </w:r>
      <w:r w:rsidRPr="00C8509F">
        <w:rPr>
          <w:rFonts w:ascii="Times New Roman" w:hAnsi="Times New Roman" w:cs="Times New Roman"/>
          <w:i/>
        </w:rPr>
        <w:t xml:space="preserve">B. </w:t>
      </w:r>
      <w:proofErr w:type="spellStart"/>
      <w:proofErr w:type="gramStart"/>
      <w:r w:rsidRPr="00C8509F">
        <w:rPr>
          <w:rFonts w:ascii="Times New Roman" w:hAnsi="Times New Roman" w:cs="Times New Roman"/>
          <w:i/>
        </w:rPr>
        <w:t>rapa</w:t>
      </w:r>
      <w:proofErr w:type="spellEnd"/>
      <w:proofErr w:type="gramEnd"/>
      <w:r w:rsidRPr="00D84657">
        <w:rPr>
          <w:rFonts w:ascii="Times New Roman" w:hAnsi="Times New Roman" w:cs="Times New Roman"/>
        </w:rPr>
        <w:t xml:space="preserve"> genome annotation (v1.5) there are 40,357 scaffolds that have not been incorporated into any of the ten chromosomes. These scaffolds range in size from 100 </w:t>
      </w:r>
      <w:proofErr w:type="spellStart"/>
      <w:r w:rsidRPr="00D84657">
        <w:rPr>
          <w:rFonts w:ascii="Times New Roman" w:hAnsi="Times New Roman" w:cs="Times New Roman"/>
        </w:rPr>
        <w:t>bp</w:t>
      </w:r>
      <w:proofErr w:type="spellEnd"/>
      <w:r w:rsidRPr="00D84657">
        <w:rPr>
          <w:rFonts w:ascii="Times New Roman" w:hAnsi="Times New Roman" w:cs="Times New Roman"/>
        </w:rPr>
        <w:t xml:space="preserve"> to 938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and represent 1,411 genes spanning 27.5 </w:t>
      </w:r>
      <w:proofErr w:type="spellStart"/>
      <w:r w:rsidRPr="00D84657">
        <w:rPr>
          <w:rFonts w:ascii="Times New Roman" w:hAnsi="Times New Roman" w:cs="Times New Roman"/>
        </w:rPr>
        <w:t>Mbp</w:t>
      </w:r>
      <w:proofErr w:type="spellEnd"/>
      <w:r w:rsidRPr="00D84657">
        <w:rPr>
          <w:rFonts w:ascii="Times New Roman" w:hAnsi="Times New Roman" w:cs="Times New Roman"/>
        </w:rPr>
        <w:t xml:space="preserve">. For comparison, there are 39,609 genes within the 256 </w:t>
      </w:r>
      <w:proofErr w:type="spellStart"/>
      <w:r w:rsidRPr="00D84657">
        <w:rPr>
          <w:rFonts w:ascii="Times New Roman" w:hAnsi="Times New Roman" w:cs="Times New Roman"/>
        </w:rPr>
        <w:t>Mbp</w:t>
      </w:r>
      <w:proofErr w:type="spellEnd"/>
      <w:r w:rsidRPr="00D84657">
        <w:rPr>
          <w:rFonts w:ascii="Times New Roman" w:hAnsi="Times New Roman" w:cs="Times New Roman"/>
        </w:rPr>
        <w:t xml:space="preserve"> of annotated chromosomal sequence. Given that the scaffolds contain about as many genes as would be expected on one third of an average chromosome, we decided to extend our strategy for fixing genome </w:t>
      </w:r>
      <w:r w:rsidR="00BE6D07" w:rsidRPr="00D84657">
        <w:rPr>
          <w:rFonts w:ascii="Times New Roman" w:hAnsi="Times New Roman" w:cs="Times New Roman"/>
        </w:rPr>
        <w:t>misassembles</w:t>
      </w:r>
      <w:r w:rsidRPr="00D84657">
        <w:rPr>
          <w:rFonts w:ascii="Times New Roman" w:hAnsi="Times New Roman" w:cs="Times New Roman"/>
        </w:rPr>
        <w:t xml:space="preserve"> to estimate the approximate chromosomal locations of the scaffolds.</w:t>
      </w:r>
    </w:p>
    <w:p w14:paraId="219D9B99" w14:textId="0C0544D4"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We identified 3,070 SNPs across 339 of the 40,357 scaffolds. This corresponded to a sufficient number of SNPs (10+) for only 47 scaffolds. For each of these 47 scaffolds, we found a chromosomal bin with identical or near identical genotypes, indicating very close genetic linkage. This degree of similarity made it trivial to incorporate these 47 scaffolds into the chromosomal bin structure. The incorporated scaffolds range in size from 429 to 884,746 </w:t>
      </w:r>
      <w:proofErr w:type="spellStart"/>
      <w:r w:rsidRPr="00D84657">
        <w:rPr>
          <w:rFonts w:ascii="Times New Roman" w:hAnsi="Times New Roman" w:cs="Times New Roman"/>
        </w:rPr>
        <w:t>bp</w:t>
      </w:r>
      <w:proofErr w:type="spellEnd"/>
      <w:r w:rsidRPr="00D84657">
        <w:rPr>
          <w:rFonts w:ascii="Times New Roman" w:hAnsi="Times New Roman" w:cs="Times New Roman"/>
        </w:rPr>
        <w:t xml:space="preserve"> and are enriched for larger scaffolds (Figure </w:t>
      </w:r>
      <w:r w:rsidR="00E1091A">
        <w:rPr>
          <w:rFonts w:ascii="Times New Roman" w:hAnsi="Times New Roman" w:cs="Times New Roman"/>
        </w:rPr>
        <w:t>3</w:t>
      </w:r>
      <w:r w:rsidRPr="00D84657">
        <w:rPr>
          <w:rFonts w:ascii="Times New Roman" w:hAnsi="Times New Roman" w:cs="Times New Roman"/>
        </w:rPr>
        <w:t xml:space="preserve">). The N50 values for incorporated and unincorporated scaffolds are 436.0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and 11.8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respectively. Although we have incorporated only 0.1% of the scaffolds into the genome, the incorporated scaffolds represent nearly 7 </w:t>
      </w:r>
      <w:proofErr w:type="spellStart"/>
      <w:r w:rsidRPr="00D84657">
        <w:rPr>
          <w:rFonts w:ascii="Times New Roman" w:hAnsi="Times New Roman" w:cs="Times New Roman"/>
        </w:rPr>
        <w:t>Mbp</w:t>
      </w:r>
      <w:proofErr w:type="spellEnd"/>
      <w:r w:rsidRPr="00D84657">
        <w:rPr>
          <w:rFonts w:ascii="Times New Roman" w:hAnsi="Times New Roman" w:cs="Times New Roman"/>
        </w:rPr>
        <w:t xml:space="preserve"> of sequence, a disproportionately high 25% of all scaffold sequence (Table </w:t>
      </w:r>
      <w:r w:rsidR="0051038F" w:rsidRPr="00D84657">
        <w:rPr>
          <w:rFonts w:ascii="Times New Roman" w:hAnsi="Times New Roman" w:cs="Times New Roman"/>
        </w:rPr>
        <w:t>2</w:t>
      </w:r>
      <w:r w:rsidRPr="00D84657">
        <w:rPr>
          <w:rFonts w:ascii="Times New Roman" w:hAnsi="Times New Roman" w:cs="Times New Roman"/>
        </w:rPr>
        <w:t>).</w:t>
      </w:r>
    </w:p>
    <w:p w14:paraId="293BFCC8" w14:textId="63E7E2B6"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While most of the incorporated scaffolds represent a single genotype bin, seven are comprised of multiple bins. Scaffold000164, for example, includes 65 annotated genes across six distinct genotype bins within its 313.7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sequence. One scaffold, Scaffold000191, had bins mapping to two different chromosomes, indicating that it was misassembled. Therefore, we split its two bins and assigned them to the appropriate chromosome locations (5 genes/28.2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to A01 and 24 genes/104.1 </w:t>
      </w:r>
      <w:proofErr w:type="spellStart"/>
      <w:r w:rsidRPr="00D84657">
        <w:rPr>
          <w:rFonts w:ascii="Times New Roman" w:hAnsi="Times New Roman" w:cs="Times New Roman"/>
        </w:rPr>
        <w:t>Kbp</w:t>
      </w:r>
      <w:proofErr w:type="spellEnd"/>
      <w:r w:rsidRPr="00D84657">
        <w:rPr>
          <w:rFonts w:ascii="Times New Roman" w:hAnsi="Times New Roman" w:cs="Times New Roman"/>
        </w:rPr>
        <w:t xml:space="preserve"> to A05).</w:t>
      </w:r>
    </w:p>
    <w:p w14:paraId="29F25446" w14:textId="7C057C53" w:rsidR="00A87009" w:rsidRDefault="006E0172" w:rsidP="00D84657">
      <w:pPr>
        <w:spacing w:after="0" w:line="480" w:lineRule="auto"/>
        <w:rPr>
          <w:rFonts w:ascii="Times New Roman" w:hAnsi="Times New Roman" w:cs="Times New Roman"/>
        </w:rPr>
      </w:pPr>
      <w:r w:rsidRPr="00D84657">
        <w:rPr>
          <w:rFonts w:ascii="Times New Roman" w:hAnsi="Times New Roman" w:cs="Times New Roman"/>
        </w:rPr>
        <w:lastRenderedPageBreak/>
        <w:t xml:space="preserve">Possible reasons for the enrichment of larger scaffolds within the set of incorporated scaffolds include: (1) larger scaffolds are more likely to include expressed genes and, therefore, SNPs that we can detect and (2) larger scaffolds may be more likely to be accurate representations of a contiguous region within the genome. This second point is based on the assumption that large scaffolds </w:t>
      </w:r>
      <w:proofErr w:type="gramStart"/>
      <w:r w:rsidRPr="00D84657">
        <w:rPr>
          <w:rFonts w:ascii="Times New Roman" w:hAnsi="Times New Roman" w:cs="Times New Roman"/>
        </w:rPr>
        <w:t>were able to</w:t>
      </w:r>
      <w:proofErr w:type="gramEnd"/>
      <w:r w:rsidRPr="00D84657">
        <w:rPr>
          <w:rFonts w:ascii="Times New Roman" w:hAnsi="Times New Roman" w:cs="Times New Roman"/>
        </w:rPr>
        <w:t xml:space="preserve"> be assembled perhaps due to more abundant, more consistent, and/or more convincing experimental support than small scaffolds. The large scaffolds that we were unable to incorporate because they </w:t>
      </w:r>
      <w:r w:rsidR="005612FE">
        <w:rPr>
          <w:rFonts w:ascii="Times New Roman" w:hAnsi="Times New Roman" w:cs="Times New Roman"/>
        </w:rPr>
        <w:t xml:space="preserve">did not have significant overlapping regions with other scaffolds. </w:t>
      </w:r>
      <w:bookmarkStart w:id="27" w:name="high-density-genetic-map"/>
      <w:bookmarkEnd w:id="27"/>
    </w:p>
    <w:p w14:paraId="2CE0BAB5" w14:textId="77777777" w:rsidR="00C04362" w:rsidRPr="0006024E" w:rsidRDefault="006E0172" w:rsidP="00D84657">
      <w:pPr>
        <w:spacing w:after="0" w:line="480" w:lineRule="auto"/>
        <w:rPr>
          <w:rFonts w:ascii="Times New Roman" w:hAnsi="Times New Roman" w:cs="Times New Roman"/>
          <w:b/>
        </w:rPr>
      </w:pPr>
      <w:r w:rsidRPr="0006024E">
        <w:rPr>
          <w:rFonts w:ascii="Times New Roman" w:hAnsi="Times New Roman" w:cs="Times New Roman"/>
          <w:b/>
        </w:rPr>
        <w:t>High-density genetic map</w:t>
      </w:r>
    </w:p>
    <w:p w14:paraId="619844F7" w14:textId="0D140C3B" w:rsidR="00906BC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From the available SNP data we were able to create a genetic map with ten linkage groups corresponding to the 10 chromosomes of </w:t>
      </w:r>
      <w:r w:rsidRPr="00D90A1F">
        <w:rPr>
          <w:rFonts w:ascii="Times New Roman" w:hAnsi="Times New Roman" w:cs="Times New Roman"/>
          <w:i/>
        </w:rPr>
        <w:t xml:space="preserve">Brassica </w:t>
      </w:r>
      <w:proofErr w:type="spellStart"/>
      <w:proofErr w:type="gramStart"/>
      <w:r w:rsidRPr="00D90A1F">
        <w:rPr>
          <w:rFonts w:ascii="Times New Roman" w:hAnsi="Times New Roman" w:cs="Times New Roman"/>
          <w:i/>
        </w:rPr>
        <w:t>rapa</w:t>
      </w:r>
      <w:proofErr w:type="spellEnd"/>
      <w:proofErr w:type="gramEnd"/>
      <w:r w:rsidRPr="00D84657">
        <w:rPr>
          <w:rFonts w:ascii="Times New Roman" w:hAnsi="Times New Roman" w:cs="Times New Roman"/>
        </w:rPr>
        <w:t xml:space="preserve">. The map contains 1482 genotyped markers for 124 RILs and is completely saturated based on recombination events existing in the population. The maximum spacing between markers is 36.6 </w:t>
      </w:r>
      <w:proofErr w:type="spellStart"/>
      <w:r w:rsidRPr="00D84657">
        <w:rPr>
          <w:rFonts w:ascii="Times New Roman" w:hAnsi="Times New Roman" w:cs="Times New Roman"/>
        </w:rPr>
        <w:t>cM</w:t>
      </w:r>
      <w:proofErr w:type="spellEnd"/>
      <w:r w:rsidRPr="00D84657">
        <w:rPr>
          <w:rFonts w:ascii="Times New Roman" w:hAnsi="Times New Roman" w:cs="Times New Roman"/>
        </w:rPr>
        <w:t xml:space="preserve"> with an average spacing be</w:t>
      </w:r>
      <w:r w:rsidR="00270DD6">
        <w:rPr>
          <w:rFonts w:ascii="Times New Roman" w:hAnsi="Times New Roman" w:cs="Times New Roman"/>
        </w:rPr>
        <w:t xml:space="preserve">tween markers of 0.7 </w:t>
      </w:r>
      <w:proofErr w:type="spellStart"/>
      <w:r w:rsidR="00270DD6">
        <w:rPr>
          <w:rFonts w:ascii="Times New Roman" w:hAnsi="Times New Roman" w:cs="Times New Roman"/>
        </w:rPr>
        <w:t>cM</w:t>
      </w:r>
      <w:proofErr w:type="spellEnd"/>
      <w:r w:rsidR="00A87009">
        <w:rPr>
          <w:rFonts w:ascii="Times New Roman" w:hAnsi="Times New Roman" w:cs="Times New Roman"/>
        </w:rPr>
        <w:t>, t</w:t>
      </w:r>
      <w:r w:rsidRPr="00D84657">
        <w:rPr>
          <w:rFonts w:ascii="Times New Roman" w:hAnsi="Times New Roman" w:cs="Times New Roman"/>
        </w:rPr>
        <w:t xml:space="preserve">he overall map distance of 1045.6 </w:t>
      </w:r>
      <w:proofErr w:type="spellStart"/>
      <w:r w:rsidRPr="00D84657">
        <w:rPr>
          <w:rFonts w:ascii="Times New Roman" w:hAnsi="Times New Roman" w:cs="Times New Roman"/>
        </w:rPr>
        <w:t>cM.</w:t>
      </w:r>
      <w:proofErr w:type="spellEnd"/>
      <w:r w:rsidRPr="00D84657">
        <w:rPr>
          <w:rFonts w:ascii="Times New Roman" w:hAnsi="Times New Roman" w:cs="Times New Roman"/>
        </w:rPr>
        <w:t xml:space="preserve"> The</w:t>
      </w:r>
      <w:r w:rsidR="00A87009">
        <w:rPr>
          <w:rFonts w:ascii="Times New Roman" w:hAnsi="Times New Roman" w:cs="Times New Roman"/>
        </w:rPr>
        <w:t>se</w:t>
      </w:r>
      <w:r w:rsidRPr="00D84657">
        <w:rPr>
          <w:rFonts w:ascii="Times New Roman" w:hAnsi="Times New Roman" w:cs="Times New Roman"/>
        </w:rPr>
        <w:t xml:space="preserve"> new map</w:t>
      </w:r>
      <w:r w:rsidR="00A87009">
        <w:rPr>
          <w:rFonts w:ascii="Times New Roman" w:hAnsi="Times New Roman" w:cs="Times New Roman"/>
        </w:rPr>
        <w:t xml:space="preserve"> statistics are</w:t>
      </w:r>
      <w:r w:rsidRPr="00D84657">
        <w:rPr>
          <w:rFonts w:ascii="Times New Roman" w:hAnsi="Times New Roman" w:cs="Times New Roman"/>
        </w:rPr>
        <w:t xml:space="preserve"> compared to the </w:t>
      </w:r>
      <w:r w:rsidR="00A87009">
        <w:rPr>
          <w:rFonts w:ascii="Times New Roman" w:hAnsi="Times New Roman" w:cs="Times New Roman"/>
        </w:rPr>
        <w:t>original</w:t>
      </w:r>
      <w:r w:rsidRPr="00D84657">
        <w:rPr>
          <w:rFonts w:ascii="Times New Roman" w:hAnsi="Times New Roman" w:cs="Times New Roman"/>
        </w:rPr>
        <w:t xml:space="preserve"> map containing 224 markers with an average spacing of 1.5 </w:t>
      </w:r>
      <w:proofErr w:type="spellStart"/>
      <w:r w:rsidRPr="00D84657">
        <w:rPr>
          <w:rFonts w:ascii="Times New Roman" w:hAnsi="Times New Roman" w:cs="Times New Roman"/>
        </w:rPr>
        <w:t>cM</w:t>
      </w:r>
      <w:proofErr w:type="spellEnd"/>
      <w:r w:rsidR="000C5E52" w:rsidRPr="00D84657">
        <w:rPr>
          <w:rFonts w:ascii="Times New Roman" w:hAnsi="Times New Roman" w:cs="Times New Roman"/>
        </w:rPr>
        <w:t xml:space="preserve"> </w:t>
      </w:r>
      <w:r w:rsidR="000C5E52" w:rsidRPr="00D84657">
        <w:rPr>
          <w:rFonts w:ascii="Times New Roman" w:hAnsi="Times New Roman" w:cs="Times New Roman"/>
        </w:rPr>
        <w:fldChar w:fldCharType="begin"/>
      </w:r>
      <w:r w:rsidR="000C5E52" w:rsidRPr="00D84657">
        <w:rPr>
          <w:rFonts w:ascii="Times New Roman" w:hAnsi="Times New Roman" w:cs="Times New Roman"/>
        </w:rPr>
        <w:instrText xml:space="preserve"> ADDIN ZOTERO_ITEM CSL_CITATION {"citationID":"27utb3suio","properties":{"formattedCitation":"{\\rtf (Iniguez-Luy {\\i{}et al.} 2009)}","plainCitation":"(Iniguez-Luy et al. 2009)"},"citationItems":[{"id":426,"uris":["http://zotero.org/users/2563346/items/PQHJJDZQ"],"uri":["http://zotero.org/users/2563346/items/PQHJJDZQ"],"itemData":{"id":426,"type":"article-journal","title":"Development of public immortal mapping populations, molecular markers and linkage maps for rapid cycling Brassica rapa and B. oleracea","container-title":"Theoretical and Applied Genetics","page":"31-43","volume":"120","issue":"1","source":"CrossRef","DOI":"10.1007/s00122-009-1157-4","ISSN":"0040-5752, 1432-2242","language":"en","author":[{"family":"Iniguez-Luy","given":"Federico Luis"},{"family":"Lukens","given":"Lewis"},{"family":"Farnham","given":"Mark W."},{"family":"Amasino","given":"Richard M."},{"family":"Osborn","given":"Thomas C."}],"issued":{"date-parts":[["2009",12]]}}}],"schema":"https://github.com/citation-style-language/schema/raw/master/csl-citation.json"} </w:instrText>
      </w:r>
      <w:r w:rsidR="000C5E52" w:rsidRPr="00D84657">
        <w:rPr>
          <w:rFonts w:ascii="Times New Roman" w:hAnsi="Times New Roman" w:cs="Times New Roman"/>
        </w:rPr>
        <w:fldChar w:fldCharType="separate"/>
      </w:r>
      <w:r w:rsidR="000C5E52" w:rsidRPr="00D84657">
        <w:rPr>
          <w:rFonts w:ascii="Times New Roman" w:hAnsi="Times New Roman" w:cs="Times New Roman"/>
        </w:rPr>
        <w:t>(Iniguez-Luy et al. 2009)</w:t>
      </w:r>
      <w:r w:rsidR="000C5E52" w:rsidRPr="00D84657">
        <w:rPr>
          <w:rFonts w:ascii="Times New Roman" w:hAnsi="Times New Roman" w:cs="Times New Roman"/>
        </w:rPr>
        <w:fldChar w:fldCharType="end"/>
      </w:r>
      <w:r w:rsidRPr="00D84657">
        <w:rPr>
          <w:rFonts w:ascii="Times New Roman" w:hAnsi="Times New Roman" w:cs="Times New Roman"/>
        </w:rPr>
        <w:t>.</w:t>
      </w:r>
      <w:r w:rsidR="00A87009">
        <w:rPr>
          <w:rFonts w:ascii="Times New Roman" w:hAnsi="Times New Roman" w:cs="Times New Roman"/>
        </w:rPr>
        <w:t xml:space="preserve"> Having the genetic distance of markers with known genomic coordinates allowed us to fix two additional genome misassembles resulting in large inversions on chromosomes A09 and A10 (Figure 7).  The new genetic map contains SNPs from newly placed scaffolds in their relative genomic position (Figure 8). All of these improvements combined allow us to more accurately map QTL for known phenotypes such as flowering time (Figure 8). Lastly, we fit </w:t>
      </w:r>
      <w:proofErr w:type="gramStart"/>
      <w:r w:rsidR="00D61ED2">
        <w:rPr>
          <w:rFonts w:ascii="Times New Roman" w:hAnsi="Times New Roman" w:cs="Times New Roman"/>
        </w:rPr>
        <w:t>spline based</w:t>
      </w:r>
      <w:proofErr w:type="gramEnd"/>
      <w:r w:rsidR="00D61ED2">
        <w:rPr>
          <w:rFonts w:ascii="Times New Roman" w:hAnsi="Times New Roman" w:cs="Times New Roman"/>
        </w:rPr>
        <w:t xml:space="preserve"> regressions for each chromosome to more accurately convert between genetic distance and physical distance (A01 example; Figure 9). These conversion equations are helpful for finding candidate genes in significant QTL regions (</w:t>
      </w:r>
      <w:proofErr w:type="spellStart"/>
      <w:r w:rsidR="00D61ED2">
        <w:rPr>
          <w:rFonts w:ascii="Times New Roman" w:hAnsi="Times New Roman" w:cs="Times New Roman"/>
        </w:rPr>
        <w:t>Fulop</w:t>
      </w:r>
      <w:proofErr w:type="spellEnd"/>
      <w:r w:rsidR="00D61ED2">
        <w:rPr>
          <w:rFonts w:ascii="Times New Roman" w:hAnsi="Times New Roman" w:cs="Times New Roman"/>
        </w:rPr>
        <w:t xml:space="preserve"> et al. 2016)</w:t>
      </w:r>
      <w:bookmarkStart w:id="28" w:name="conclusions"/>
      <w:bookmarkEnd w:id="28"/>
      <w:r w:rsidR="00270DD6">
        <w:rPr>
          <w:rFonts w:ascii="Times New Roman" w:hAnsi="Times New Roman" w:cs="Times New Roman"/>
        </w:rPr>
        <w:t>.</w:t>
      </w:r>
    </w:p>
    <w:p w14:paraId="6C30DB6A" w14:textId="77777777" w:rsidR="00C04362" w:rsidRPr="0006024E" w:rsidRDefault="006E0172" w:rsidP="00D84657">
      <w:pPr>
        <w:spacing w:after="0" w:line="480" w:lineRule="auto"/>
        <w:rPr>
          <w:rFonts w:ascii="Times New Roman" w:hAnsi="Times New Roman" w:cs="Times New Roman"/>
          <w:b/>
        </w:rPr>
      </w:pPr>
      <w:r w:rsidRPr="0006024E">
        <w:rPr>
          <w:rFonts w:ascii="Times New Roman" w:hAnsi="Times New Roman" w:cs="Times New Roman"/>
          <w:b/>
        </w:rPr>
        <w:lastRenderedPageBreak/>
        <w:t>Conclusions</w:t>
      </w:r>
    </w:p>
    <w:p w14:paraId="56386947" w14:textId="46C107D3" w:rsidR="00906BC7" w:rsidRPr="00D84657" w:rsidRDefault="00906BC7" w:rsidP="00D84657">
      <w:pPr>
        <w:spacing w:after="0" w:line="480" w:lineRule="auto"/>
        <w:rPr>
          <w:rFonts w:ascii="Times New Roman" w:hAnsi="Times New Roman" w:cs="Times New Roman"/>
        </w:rPr>
      </w:pPr>
      <w:r>
        <w:rPr>
          <w:rFonts w:ascii="Times New Roman" w:hAnsi="Times New Roman" w:cs="Times New Roman"/>
        </w:rPr>
        <w:t xml:space="preserve">In this study fixed a significant number of genome misassembles present in version 1.5 of the </w:t>
      </w:r>
      <w:r w:rsidRPr="00906BC7">
        <w:rPr>
          <w:rFonts w:ascii="Times New Roman" w:hAnsi="Times New Roman" w:cs="Times New Roman"/>
          <w:i/>
        </w:rPr>
        <w:t xml:space="preserve">Brassica </w:t>
      </w:r>
      <w:proofErr w:type="spellStart"/>
      <w:proofErr w:type="gramStart"/>
      <w:r w:rsidRPr="00906BC7">
        <w:rPr>
          <w:rFonts w:ascii="Times New Roman" w:hAnsi="Times New Roman" w:cs="Times New Roman"/>
          <w:i/>
        </w:rPr>
        <w:t>rapa</w:t>
      </w:r>
      <w:proofErr w:type="spellEnd"/>
      <w:proofErr w:type="gramEnd"/>
      <w:r>
        <w:rPr>
          <w:rFonts w:ascii="Times New Roman" w:hAnsi="Times New Roman" w:cs="Times New Roman"/>
        </w:rPr>
        <w:t xml:space="preserve"> genome including previously unplaced scaffolds and large chromosomal inversions. We densely genotyped 124 RILs from a very commonly used genetic mapping population and created a new saturated genetic map for the community with both genetic and physical positions of all of </w:t>
      </w:r>
      <w:r w:rsidR="00A92CA7">
        <w:rPr>
          <w:rFonts w:ascii="Times New Roman" w:hAnsi="Times New Roman" w:cs="Times New Roman"/>
        </w:rPr>
        <w:t xml:space="preserve">1482 new molecular </w:t>
      </w:r>
      <w:r>
        <w:rPr>
          <w:rFonts w:ascii="Times New Roman" w:hAnsi="Times New Roman" w:cs="Times New Roman"/>
        </w:rPr>
        <w:t xml:space="preserve">markers. </w:t>
      </w:r>
      <w:r w:rsidR="00A92CA7">
        <w:rPr>
          <w:rFonts w:ascii="Times New Roman" w:hAnsi="Times New Roman" w:cs="Times New Roman"/>
        </w:rPr>
        <w:t xml:space="preserve">It is our hope that these new community resources are used to further genome annotation, assembly, and functional analysis of the emerging model crop </w:t>
      </w:r>
      <w:r w:rsidR="00A92CA7" w:rsidRPr="00A92CA7">
        <w:rPr>
          <w:rFonts w:ascii="Times New Roman" w:hAnsi="Times New Roman" w:cs="Times New Roman"/>
          <w:i/>
        </w:rPr>
        <w:t xml:space="preserve">Brassica </w:t>
      </w:r>
      <w:proofErr w:type="spellStart"/>
      <w:proofErr w:type="gramStart"/>
      <w:r w:rsidR="00A92CA7" w:rsidRPr="00A92CA7">
        <w:rPr>
          <w:rFonts w:ascii="Times New Roman" w:hAnsi="Times New Roman" w:cs="Times New Roman"/>
          <w:i/>
        </w:rPr>
        <w:t>rapa</w:t>
      </w:r>
      <w:proofErr w:type="spellEnd"/>
      <w:proofErr w:type="gramEnd"/>
      <w:r w:rsidR="00A92CA7">
        <w:rPr>
          <w:rFonts w:ascii="Times New Roman" w:hAnsi="Times New Roman" w:cs="Times New Roman"/>
        </w:rPr>
        <w:t>.</w:t>
      </w:r>
    </w:p>
    <w:p w14:paraId="0786B773" w14:textId="77777777" w:rsidR="00906BC7" w:rsidRPr="00D84657" w:rsidRDefault="00906BC7" w:rsidP="00D84657">
      <w:pPr>
        <w:spacing w:after="0" w:line="480" w:lineRule="auto"/>
        <w:rPr>
          <w:rFonts w:ascii="Times New Roman" w:hAnsi="Times New Roman" w:cs="Times New Roman"/>
        </w:rPr>
      </w:pPr>
    </w:p>
    <w:p w14:paraId="25DE74A5" w14:textId="77777777" w:rsidR="006E0172" w:rsidRPr="0006024E" w:rsidRDefault="006E0172" w:rsidP="00D84657">
      <w:pPr>
        <w:spacing w:after="0" w:line="480" w:lineRule="auto"/>
        <w:rPr>
          <w:rFonts w:ascii="Times New Roman" w:hAnsi="Times New Roman" w:cs="Times New Roman"/>
          <w:b/>
        </w:rPr>
      </w:pPr>
      <w:bookmarkStart w:id="29" w:name="figures"/>
      <w:bookmarkEnd w:id="29"/>
      <w:r w:rsidRPr="0006024E">
        <w:rPr>
          <w:rFonts w:ascii="Times New Roman" w:hAnsi="Times New Roman" w:cs="Times New Roman"/>
          <w:b/>
        </w:rPr>
        <w:t>Conflicts of interest</w:t>
      </w:r>
    </w:p>
    <w:p w14:paraId="0AC5D550" w14:textId="0C27DA60" w:rsidR="00B54DB0"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The authors declare no conflicts of interest.</w:t>
      </w:r>
    </w:p>
    <w:p w14:paraId="62950B78" w14:textId="77777777" w:rsidR="006E0172" w:rsidRPr="0006024E" w:rsidRDefault="006E0172" w:rsidP="00D84657">
      <w:pPr>
        <w:spacing w:after="0" w:line="480" w:lineRule="auto"/>
        <w:rPr>
          <w:rFonts w:ascii="Times New Roman" w:hAnsi="Times New Roman" w:cs="Times New Roman"/>
          <w:b/>
        </w:rPr>
      </w:pPr>
      <w:r w:rsidRPr="0006024E">
        <w:rPr>
          <w:rFonts w:ascii="Times New Roman" w:hAnsi="Times New Roman" w:cs="Times New Roman"/>
          <w:b/>
        </w:rPr>
        <w:t>Acknowledgments</w:t>
      </w:r>
    </w:p>
    <w:p w14:paraId="2E80B315" w14:textId="19643C6B" w:rsidR="006E0172" w:rsidRPr="0006024E" w:rsidRDefault="006E0172" w:rsidP="00D84657">
      <w:pPr>
        <w:spacing w:after="0" w:line="480" w:lineRule="auto"/>
        <w:rPr>
          <w:rFonts w:ascii="Times New Roman" w:hAnsi="Times New Roman" w:cs="Times New Roman"/>
        </w:rPr>
      </w:pPr>
      <w:r w:rsidRPr="00D84657">
        <w:rPr>
          <w:rFonts w:ascii="Times New Roman" w:hAnsi="Times New Roman" w:cs="Times New Roman"/>
        </w:rPr>
        <w:t>Th</w:t>
      </w:r>
      <w:r w:rsidR="00E1091A">
        <w:rPr>
          <w:rFonts w:ascii="Times New Roman" w:hAnsi="Times New Roman" w:cs="Times New Roman"/>
        </w:rPr>
        <w:t xml:space="preserve">e authors wish to thank </w:t>
      </w:r>
      <w:proofErr w:type="spellStart"/>
      <w:r w:rsidR="00E1091A">
        <w:rPr>
          <w:rFonts w:ascii="Times New Roman" w:hAnsi="Times New Roman" w:cs="Times New Roman"/>
        </w:rPr>
        <w:t>Maloof</w:t>
      </w:r>
      <w:proofErr w:type="spellEnd"/>
      <w:r w:rsidR="00E1091A">
        <w:rPr>
          <w:rFonts w:ascii="Times New Roman" w:hAnsi="Times New Roman" w:cs="Times New Roman"/>
        </w:rPr>
        <w:t xml:space="preserve"> L</w:t>
      </w:r>
      <w:r w:rsidRPr="00D84657">
        <w:rPr>
          <w:rFonts w:ascii="Times New Roman" w:hAnsi="Times New Roman" w:cs="Times New Roman"/>
        </w:rPr>
        <w:t xml:space="preserve">ab members for helpful discussion and reading of the manuscript. </w:t>
      </w:r>
      <w:proofErr w:type="gramStart"/>
      <w:r w:rsidRPr="00D84657">
        <w:rPr>
          <w:rFonts w:ascii="Times New Roman" w:hAnsi="Times New Roman" w:cs="Times New Roman"/>
        </w:rPr>
        <w:t xml:space="preserve">RJC </w:t>
      </w:r>
      <w:proofErr w:type="spellStart"/>
      <w:r w:rsidRPr="00D84657">
        <w:rPr>
          <w:rFonts w:ascii="Times New Roman" w:hAnsi="Times New Roman" w:cs="Times New Roman"/>
        </w:rPr>
        <w:t>Markelz</w:t>
      </w:r>
      <w:proofErr w:type="spellEnd"/>
      <w:r w:rsidRPr="00D84657">
        <w:rPr>
          <w:rFonts w:ascii="Times New Roman" w:hAnsi="Times New Roman" w:cs="Times New Roman"/>
        </w:rPr>
        <w:t xml:space="preserve"> was supported by a NSF Postdoctoral Research Fellowship in Biology (IOS-1402495)</w:t>
      </w:r>
      <w:proofErr w:type="gramEnd"/>
      <w:r w:rsidRPr="00D84657">
        <w:rPr>
          <w:rFonts w:ascii="Times New Roman" w:hAnsi="Times New Roman" w:cs="Times New Roman"/>
        </w:rPr>
        <w:t>. This research was supported by NSF grant IOS-0923752 to CW and JNM.</w:t>
      </w:r>
    </w:p>
    <w:p w14:paraId="1A6302E0" w14:textId="77777777" w:rsidR="006E0172" w:rsidRPr="0006024E" w:rsidRDefault="006E0172" w:rsidP="00D84657">
      <w:pPr>
        <w:spacing w:after="0" w:line="480" w:lineRule="auto"/>
        <w:rPr>
          <w:rFonts w:ascii="Times New Roman" w:hAnsi="Times New Roman" w:cs="Times New Roman"/>
          <w:b/>
        </w:rPr>
      </w:pPr>
      <w:r w:rsidRPr="0006024E">
        <w:rPr>
          <w:rFonts w:ascii="Times New Roman" w:hAnsi="Times New Roman" w:cs="Times New Roman"/>
          <w:b/>
        </w:rPr>
        <w:t>Supporting Information</w:t>
      </w:r>
    </w:p>
    <w:p w14:paraId="0DC31237" w14:textId="759EE994" w:rsidR="006E0172" w:rsidRPr="00D84657" w:rsidRDefault="006E0172" w:rsidP="00D84657">
      <w:pPr>
        <w:spacing w:after="0" w:line="480" w:lineRule="auto"/>
        <w:rPr>
          <w:rFonts w:ascii="Times New Roman" w:hAnsi="Times New Roman" w:cs="Times New Roman"/>
        </w:rPr>
      </w:pPr>
      <w:r w:rsidRPr="00D84657">
        <w:rPr>
          <w:rFonts w:ascii="Times New Roman" w:hAnsi="Times New Roman" w:cs="Times New Roman"/>
        </w:rPr>
        <w:t xml:space="preserve">Supporting Code for genetic map construction can be found at: </w:t>
      </w:r>
      <w:r w:rsidR="0051038F" w:rsidRPr="00D84657">
        <w:rPr>
          <w:rFonts w:ascii="Times New Roman" w:hAnsi="Times New Roman" w:cs="Times New Roman"/>
        </w:rPr>
        <w:fldChar w:fldCharType="begin"/>
      </w:r>
      <w:r w:rsidR="0051038F" w:rsidRPr="00D84657">
        <w:rPr>
          <w:rFonts w:ascii="Times New Roman" w:hAnsi="Times New Roman" w:cs="Times New Roman"/>
        </w:rPr>
        <w:instrText xml:space="preserve"> ADDIN ZOTERO_ITEM CSL_CITATION {"citationID":"42gjn7gi1","properties":{"formattedCitation":"{\\rtf (\\uc0\\u8220{}rjcmarkelz/brassica_genetic_map_paper\\uc0\\u8221{})}","plainCitation":"(“rjcmarkelz/brassica_genetic_map_paper”)"},"citationItems":[{"id":1720,"uris":["http://zotero.org/users/2563346/items/2GJX35QA"],"uri":["http://zotero.org/users/2563346/items/2GJX35QA"],"itemData":{"id":1720,"type":"webpage","title":"rjcmarkelz/brassica_genetic_map_paper","container-title":"GitHub","abstract":"Contribute to brassica_genetic_map_paper development by creating an account on GitHub.","URL":"https://github.com/rjcmarkelz/brassica_genetic_map_paper","accessed":{"date-parts":[["2016",7,4]]}}}],"schema":"https://github.com/citation-style-language/schema/raw/master/csl-citation.json"} </w:instrText>
      </w:r>
      <w:r w:rsidR="0051038F" w:rsidRPr="00D84657">
        <w:rPr>
          <w:rFonts w:ascii="Times New Roman" w:hAnsi="Times New Roman" w:cs="Times New Roman"/>
        </w:rPr>
        <w:fldChar w:fldCharType="separate"/>
      </w:r>
      <w:r w:rsidR="0051038F" w:rsidRPr="00D84657">
        <w:rPr>
          <w:rFonts w:ascii="Times New Roman" w:hAnsi="Times New Roman" w:cs="Times New Roman"/>
        </w:rPr>
        <w:t>(“rjcmarkelz/brassica_genetic_map_paper”)</w:t>
      </w:r>
      <w:r w:rsidR="0051038F" w:rsidRPr="00D84657">
        <w:rPr>
          <w:rFonts w:ascii="Times New Roman" w:hAnsi="Times New Roman" w:cs="Times New Roman"/>
        </w:rPr>
        <w:fldChar w:fldCharType="end"/>
      </w:r>
    </w:p>
    <w:p w14:paraId="6F468E68" w14:textId="77777777" w:rsidR="006C3828" w:rsidRPr="006E0172" w:rsidRDefault="006C3828" w:rsidP="006E0172">
      <w:pPr>
        <w:pStyle w:val="BodyText"/>
      </w:pPr>
    </w:p>
    <w:p w14:paraId="0F9E7CF5" w14:textId="77777777" w:rsidR="00C0436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lastRenderedPageBreak/>
        <w:t>Figures</w:t>
      </w:r>
    </w:p>
    <w:p w14:paraId="4E2C8697" w14:textId="10224F2A" w:rsidR="008D4A8E" w:rsidRPr="008D4A8E" w:rsidRDefault="006C3828" w:rsidP="008D4A8E">
      <w:pPr>
        <w:pStyle w:val="BodyText"/>
      </w:pPr>
      <w:r w:rsidRPr="006C3828">
        <w:rPr>
          <w:noProof/>
        </w:rPr>
        <mc:AlternateContent>
          <mc:Choice Requires="wpg">
            <w:drawing>
              <wp:inline distT="0" distB="0" distL="0" distR="0" wp14:anchorId="0F43BC9A" wp14:editId="4141757C">
                <wp:extent cx="5943600" cy="2553535"/>
                <wp:effectExtent l="0" t="0" r="0" b="12065"/>
                <wp:docPr id="1" name="Group 23"/>
                <wp:cNvGraphicFramePr/>
                <a:graphic xmlns:a="http://schemas.openxmlformats.org/drawingml/2006/main">
                  <a:graphicData uri="http://schemas.microsoft.com/office/word/2010/wordprocessingGroup">
                    <wpg:wgp>
                      <wpg:cNvGrpSpPr/>
                      <wpg:grpSpPr>
                        <a:xfrm>
                          <a:off x="0" y="0"/>
                          <a:ext cx="5943600" cy="2553535"/>
                          <a:chOff x="0" y="0"/>
                          <a:chExt cx="66561423" cy="28596974"/>
                        </a:xfrm>
                      </wpg:grpSpPr>
                      <pic:pic xmlns:pic="http://schemas.openxmlformats.org/drawingml/2006/picture">
                        <pic:nvPicPr>
                          <pic:cNvPr id="21" name="Picture 21" descr="rils-merged.parent-based-snps.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5746218" cy="28596974"/>
                          </a:xfrm>
                          <a:prstGeom prst="rect">
                            <a:avLst/>
                          </a:prstGeom>
                        </pic:spPr>
                      </pic:pic>
                      <pic:pic xmlns:pic="http://schemas.openxmlformats.org/drawingml/2006/picture">
                        <pic:nvPicPr>
                          <pic:cNvPr id="22" name="Picture 22" descr="rils-merged.population-based-snps.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0815206" y="0"/>
                            <a:ext cx="35746217" cy="28596974"/>
                          </a:xfrm>
                          <a:prstGeom prst="rect">
                            <a:avLst/>
                          </a:prstGeom>
                        </pic:spPr>
                      </pic:pic>
                    </wpg:wgp>
                  </a:graphicData>
                </a:graphic>
              </wp:inline>
            </w:drawing>
          </mc:Choice>
          <mc:Fallback>
            <w:pict>
              <v:group id="Group 23" o:spid="_x0000_s1026" style="width:468pt;height:201.05pt;mso-position-horizontal-relative:char;mso-position-vertical-relative:line" coordsize="66561423,285969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rils-merged.parent-based-snps.png" style="position:absolute;width:35746218;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0&#10;zLLDAAAA2wAAAA8AAABkcnMvZG93bnJldi54bWxEj0FrAjEUhO9C/0N4Qi9SsyqWshqlCELx5qrQ&#10;3l6TZ3Zx87Jsoq7++qYgeBxm5htmvuxcLS7UhsqzgtEwA0GsvanYKtjv1m8fIEJENlh7JgU3CrBc&#10;vPTmmBt/5S1dimhFgnDIUUEZY5NLGXRJDsPQN8TJO/rWYUyytdK0eE1wV8txlr1LhxWnhRIbWpWk&#10;T8XZKdhlU5zY/eT+u9a6+PneDOyhJqVe+93nDESkLj7Dj/aXUTAewf+X9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XTMssMAAADbAAAADwAAAAAAAAAAAAAAAACcAgAA&#10;ZHJzL2Rvd25yZXYueG1sUEsFBgAAAAAEAAQA9wAAAIwDAAAAAA==&#10;">
                  <v:imagedata r:id="rId16" o:title="rils-merged.parent-based-snps.png"/>
                  <v:path arrowok="t"/>
                </v:shape>
                <v:shape id="Picture 22" o:spid="_x0000_s1028" type="#_x0000_t75" alt="rils-merged.population-based-snps.png" style="position:absolute;left:30815206;width:35746217;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3&#10;5zvDAAAA2wAAAA8AAABkcnMvZG93bnJldi54bWxEj0FrwkAUhO8F/8PyhN7qpqGIRlcpguCp1diC&#10;3h7ZZzaafRuya4z/3hUKPQ4z8w0zX/a2Fh21vnKs4H2UgCAunK64VPCzX79NQPiArLF2TAru5GG5&#10;GLzMMdPuxjvq8lCKCGGfoQITQpNJ6QtDFv3INcTRO7nWYoiyLaVu8RbhtpZpkoylxYrjgsGGVoaK&#10;S361Cj6oYMPbQ3qc/ubnZFJ2X930W6nXYf85AxGoD//hv/ZGK0hTeH6JP0A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vfnO8MAAADbAAAADwAAAAAAAAAAAAAAAACcAgAA&#10;ZHJzL2Rvd25yZXYueG1sUEsFBgAAAAAEAAQA9wAAAIwDAAAAAA==&#10;">
                  <v:imagedata r:id="rId17" o:title="rils-merged.population-based-snps.png"/>
                  <v:path arrowok="t"/>
                </v:shape>
                <w10:anchorlock/>
              </v:group>
            </w:pict>
          </mc:Fallback>
        </mc:AlternateContent>
      </w:r>
    </w:p>
    <w:p w14:paraId="7A2224FB" w14:textId="2187FD9D" w:rsidR="008D4A8E" w:rsidRDefault="006E0172" w:rsidP="006C3828">
      <w:pPr>
        <w:pStyle w:val="BodyText"/>
      </w:pPr>
      <w:r w:rsidRPr="006E0172">
        <w:rPr>
          <w:rFonts w:ascii="Times New Roman" w:hAnsi="Times New Roman" w:cs="Times New Roman"/>
        </w:rPr>
        <w:t xml:space="preserve"> Figure 1. Plot of merged data from all RILs genotyped using the parent-based SNP set</w:t>
      </w:r>
      <w:r w:rsidR="006C3828">
        <w:rPr>
          <w:rFonts w:ascii="Times New Roman" w:hAnsi="Times New Roman" w:cs="Times New Roman"/>
        </w:rPr>
        <w:t xml:space="preserve"> (left) and the population based SNP set (right)</w:t>
      </w:r>
      <w:r w:rsidRPr="006E0172">
        <w:rPr>
          <w:rFonts w:ascii="Times New Roman" w:hAnsi="Times New Roman" w:cs="Times New Roman"/>
        </w:rPr>
        <w:t xml:space="preserve">. Each of the B.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ten chromosomes are displayed (A01-A10) with counts coverage of each SNP at each physical position on the chromosome in </w:t>
      </w:r>
      <w:proofErr w:type="spellStart"/>
      <w:r w:rsidRPr="006E0172">
        <w:rPr>
          <w:rFonts w:ascii="Times New Roman" w:hAnsi="Times New Roman" w:cs="Times New Roman"/>
        </w:rPr>
        <w:t>megabases</w:t>
      </w:r>
      <w:proofErr w:type="spellEnd"/>
      <w:r w:rsidRPr="006E0172">
        <w:rPr>
          <w:rFonts w:ascii="Times New Roman" w:hAnsi="Times New Roman" w:cs="Times New Roman"/>
        </w:rPr>
        <w:t xml:space="preserve"> (Mb). The color indicates the relative ratio of coverage between R500 and IMB211 for every SNP. Black is equal coverage, orange is more IMB211 and blue is more R500.</w:t>
      </w:r>
    </w:p>
    <w:p w14:paraId="0AF19956" w14:textId="77777777" w:rsidR="008D4A8E" w:rsidRDefault="008D4A8E" w:rsidP="006E0172">
      <w:pPr>
        <w:pStyle w:val="FirstParagraph"/>
        <w:spacing w:before="0" w:after="0"/>
        <w:rPr>
          <w:rFonts w:ascii="Times New Roman" w:hAnsi="Times New Roman" w:cs="Times New Roman"/>
        </w:rPr>
      </w:pPr>
    </w:p>
    <w:p w14:paraId="79822FEB" w14:textId="00D20ED8" w:rsidR="008D4A8E" w:rsidRDefault="008D4A8E" w:rsidP="006E0172">
      <w:pPr>
        <w:pStyle w:val="FirstParagraph"/>
        <w:spacing w:before="0" w:after="0"/>
        <w:rPr>
          <w:rFonts w:ascii="Times New Roman" w:hAnsi="Times New Roman" w:cs="Times New Roman"/>
        </w:rPr>
      </w:pPr>
    </w:p>
    <w:p w14:paraId="3777BDAA" w14:textId="2BAC21F5" w:rsidR="006E0172" w:rsidRDefault="006C3828" w:rsidP="006E0172">
      <w:pPr>
        <w:pStyle w:val="FirstParagraph"/>
        <w:spacing w:before="0" w:after="0"/>
        <w:rPr>
          <w:rFonts w:ascii="Times New Roman" w:hAnsi="Times New Roman" w:cs="Times New Roman"/>
        </w:rPr>
      </w:pPr>
      <w:r>
        <w:rPr>
          <w:rFonts w:ascii="Times New Roman" w:hAnsi="Times New Roman" w:cs="Times New Roman"/>
        </w:rPr>
        <w:t>T</w:t>
      </w:r>
      <w:r w:rsidR="006E0172" w:rsidRPr="006E0172">
        <w:rPr>
          <w:rFonts w:ascii="Times New Roman" w:hAnsi="Times New Roman" w:cs="Times New Roman"/>
        </w:rPr>
        <w:t>able 1. SNP counts at different steps of the SNP discovery pipeline. The percentage of SNPs located on chromosomes or scaffolds remaining after each step are shown in parentheses. The first percentage is relative to the initial set of SNPs and the second percentage is relative to the set of SNPs from the previous step.</w:t>
      </w:r>
    </w:p>
    <w:p w14:paraId="07B3F8DB" w14:textId="77777777" w:rsidR="008D4A8E" w:rsidRPr="008D4A8E" w:rsidRDefault="008D4A8E" w:rsidP="008D4A8E">
      <w:pPr>
        <w:pStyle w:val="BodyText"/>
      </w:pPr>
      <w:r w:rsidRPr="008D4A8E">
        <w:rPr>
          <w:noProof/>
        </w:rPr>
        <w:drawing>
          <wp:inline distT="0" distB="0" distL="0" distR="0" wp14:anchorId="2ABD77C6" wp14:editId="41A8BB13">
            <wp:extent cx="5486400" cy="629285"/>
            <wp:effectExtent l="0" t="0" r="0" b="5715"/>
            <wp:docPr id="11" name="Picture 10" descr="SNP-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NP-counts.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6400" cy="629285"/>
                    </a:xfrm>
                    <a:prstGeom prst="rect">
                      <a:avLst/>
                    </a:prstGeom>
                  </pic:spPr>
                </pic:pic>
              </a:graphicData>
            </a:graphic>
          </wp:inline>
        </w:drawing>
      </w:r>
    </w:p>
    <w:p w14:paraId="1E5E91B9" w14:textId="77777777" w:rsidR="006E0172" w:rsidRPr="006E0172" w:rsidRDefault="006E0172" w:rsidP="006E0172">
      <w:pPr>
        <w:pStyle w:val="FirstParagraph"/>
        <w:spacing w:before="0" w:after="0"/>
        <w:rPr>
          <w:rFonts w:ascii="Times New Roman" w:hAnsi="Times New Roman" w:cs="Times New Roman"/>
        </w:rPr>
      </w:pPr>
    </w:p>
    <w:p w14:paraId="533C0873" w14:textId="77777777" w:rsidR="008D4A8E" w:rsidRDefault="008D4A8E" w:rsidP="006E0172">
      <w:pPr>
        <w:pStyle w:val="FirstParagraph"/>
        <w:spacing w:before="0" w:after="0"/>
        <w:rPr>
          <w:rFonts w:ascii="Times New Roman" w:hAnsi="Times New Roman" w:cs="Times New Roman"/>
        </w:rPr>
      </w:pPr>
    </w:p>
    <w:p w14:paraId="411D0629" w14:textId="77777777" w:rsidR="008D4A8E" w:rsidRDefault="008D4A8E" w:rsidP="006E0172">
      <w:pPr>
        <w:pStyle w:val="FirstParagraph"/>
        <w:spacing w:before="0" w:after="0"/>
        <w:rPr>
          <w:rFonts w:ascii="Times New Roman" w:hAnsi="Times New Roman" w:cs="Times New Roman"/>
        </w:rPr>
      </w:pPr>
    </w:p>
    <w:p w14:paraId="11821955"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Table 2. Incorporated scaffolds represent a disproportionately high amount of scaffold sequence. Percentages of scaffold subset counts and total lengths relative to the set of all scaffolds are shown in parentheses.</w:t>
      </w:r>
    </w:p>
    <w:p w14:paraId="47127B77" w14:textId="77777777" w:rsidR="008D4A8E" w:rsidRPr="008D4A8E" w:rsidRDefault="008D4A8E" w:rsidP="008D4A8E">
      <w:pPr>
        <w:pStyle w:val="BodyText"/>
      </w:pPr>
      <w:r w:rsidRPr="008D4A8E">
        <w:rPr>
          <w:noProof/>
        </w:rPr>
        <w:drawing>
          <wp:inline distT="0" distB="0" distL="0" distR="0" wp14:anchorId="011DA112" wp14:editId="68B8E8DB">
            <wp:extent cx="5486400" cy="624840"/>
            <wp:effectExtent l="0" t="0" r="0" b="10160"/>
            <wp:docPr id="7" name="Picture 6" descr="incorporated-scaffol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ncorporated-scaffolds-stats.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624840"/>
                    </a:xfrm>
                    <a:prstGeom prst="rect">
                      <a:avLst/>
                    </a:prstGeom>
                  </pic:spPr>
                </pic:pic>
              </a:graphicData>
            </a:graphic>
          </wp:inline>
        </w:drawing>
      </w:r>
    </w:p>
    <w:p w14:paraId="2B1756CE" w14:textId="77777777" w:rsidR="006E0172" w:rsidRDefault="006E0172" w:rsidP="006E0172">
      <w:pPr>
        <w:pStyle w:val="FirstParagraph"/>
        <w:spacing w:before="0" w:after="0"/>
        <w:rPr>
          <w:rFonts w:ascii="Times New Roman" w:hAnsi="Times New Roman" w:cs="Times New Roman"/>
        </w:rPr>
      </w:pPr>
    </w:p>
    <w:p w14:paraId="3969D6C2" w14:textId="77777777" w:rsidR="008D4A8E" w:rsidRPr="008D4A8E" w:rsidRDefault="008D4A8E" w:rsidP="008D4A8E">
      <w:pPr>
        <w:pStyle w:val="BodyText"/>
      </w:pPr>
      <w:r w:rsidRPr="008D4A8E">
        <w:rPr>
          <w:noProof/>
        </w:rPr>
        <w:lastRenderedPageBreak/>
        <mc:AlternateContent>
          <mc:Choice Requires="wpg">
            <w:drawing>
              <wp:inline distT="0" distB="0" distL="0" distR="0" wp14:anchorId="18CA180B" wp14:editId="1C090DF4">
                <wp:extent cx="5943600" cy="2982050"/>
                <wp:effectExtent l="0" t="0" r="0" b="0"/>
                <wp:docPr id="16" name="Group 15"/>
                <wp:cNvGraphicFramePr/>
                <a:graphic xmlns:a="http://schemas.openxmlformats.org/drawingml/2006/main">
                  <a:graphicData uri="http://schemas.microsoft.com/office/word/2010/wordprocessingGroup">
                    <wpg:wgp>
                      <wpg:cNvGrpSpPr/>
                      <wpg:grpSpPr>
                        <a:xfrm>
                          <a:off x="0" y="0"/>
                          <a:ext cx="5943600" cy="2982050"/>
                          <a:chOff x="0" y="0"/>
                          <a:chExt cx="36819856" cy="18473420"/>
                        </a:xfrm>
                      </wpg:grpSpPr>
                      <pic:pic xmlns:pic="http://schemas.openxmlformats.org/drawingml/2006/picture">
                        <pic:nvPicPr>
                          <pic:cNvPr id="2" name="Picture 2" descr="scaffold-size-distributions.p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8346436" y="0"/>
                            <a:ext cx="18473420" cy="18473420"/>
                          </a:xfrm>
                          <a:prstGeom prst="rect">
                            <a:avLst/>
                          </a:prstGeom>
                        </pic:spPr>
                      </pic:pic>
                      <pic:pic xmlns:pic="http://schemas.openxmlformats.org/drawingml/2006/picture">
                        <pic:nvPicPr>
                          <pic:cNvPr id="3" name="Picture 3" descr="SNPs-per-scaffold.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473420" cy="18473420"/>
                          </a:xfrm>
                          <a:prstGeom prst="rect">
                            <a:avLst/>
                          </a:prstGeom>
                        </pic:spPr>
                      </pic:pic>
                    </wpg:wgp>
                  </a:graphicData>
                </a:graphic>
              </wp:inline>
            </w:drawing>
          </mc:Choice>
          <mc:Fallback>
            <w:pict>
              <v:group id="Group 15" o:spid="_x0000_s1026" style="width:468pt;height:234.8pt;mso-position-horizontal-relative:char;mso-position-vertical-relative:line" coordsize="36819856,18473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caffold-size-distributions.png" style="position:absolute;left:18346436;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7&#10;I0zCAAAA2gAAAA8AAABkcnMvZG93bnJldi54bWxEj0trwkAUhfeC/2G4Qnc6eRSR1FFUEPpYGQtu&#10;L5nbJHTmTsxMk/TfdwqFLg/n8XG2+8kaMVDvW8cK0lUCgrhyuuVawfv1vNyA8AFZo3FMCr7Jw343&#10;n22x0G7kCw1lqEUcYV+ggiaErpDSVw1Z9CvXEUfvw/UWQ5R9LXWPYxy3RmZJspYWW46EBjs6NVR9&#10;ll82QvJjmj7ej+309vJ668wmv5r0ptTDYjo8gQg0hf/wX/tZK8jg90q8AX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eyNMwgAAANoAAAAPAAAAAAAAAAAAAAAAAJwCAABk&#10;cnMvZG93bnJldi54bWxQSwUGAAAAAAQABAD3AAAAiwMAAAAA&#10;">
                  <v:imagedata r:id="rId22" o:title="scaffold-size-distributions.png"/>
                  <v:path arrowok="t"/>
                </v:shape>
                <v:shape id="Picture 3" o:spid="_x0000_s1028" type="#_x0000_t75" alt="SNPs-per-scaffold.png" style="position:absolute;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7&#10;5H/CAAAA2gAAAA8AAABkcnMvZG93bnJldi54bWxEj0GLwjAUhO8L/ofwBC+Lpupu0WoUEQTRvVTr&#10;/dE822LzUpqo9d+bhYU9DjPzDbNcd6YWD2pdZVnBeBSBIM6trrhQkJ13wxkI55E11pZJwYscrFe9&#10;jyUm2j45pcfJFyJA2CWooPS+SaR0eUkG3cg2xMG72tagD7ItpG7xGeCmlpMoiqXBisNCiQ1tS8pv&#10;p7tRsL2nh8ukjue7YxbRz/fn/nimL6UG/W6zAOGp8//hv/ZeK5jC75VwA+Tq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O+R/wgAAANoAAAAPAAAAAAAAAAAAAAAAAJwCAABk&#10;cnMvZG93bnJldi54bWxQSwUGAAAAAAQABAD3AAAAiwMAAAAA&#10;">
                  <v:imagedata r:id="rId23" o:title="SNPs-per-scaffold.png"/>
                  <v:path arrowok="t"/>
                </v:shape>
                <w10:anchorlock/>
              </v:group>
            </w:pict>
          </mc:Fallback>
        </mc:AlternateContent>
      </w:r>
    </w:p>
    <w:p w14:paraId="79193AD0" w14:textId="77777777" w:rsidR="00270DD6" w:rsidRDefault="00270DD6" w:rsidP="006E0172">
      <w:pPr>
        <w:pStyle w:val="FirstParagraph"/>
        <w:spacing w:before="0" w:after="0"/>
        <w:rPr>
          <w:rFonts w:ascii="Times New Roman" w:hAnsi="Times New Roman" w:cs="Times New Roman"/>
        </w:rPr>
      </w:pPr>
    </w:p>
    <w:p w14:paraId="2C60939D" w14:textId="3B743B38"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3. (A) Number of SNPs per scaffold. (B) Density distributions of scaffold sizes. Newly incorporated scaffolds are shown in green and unincorporated scaffolds are shown in </w:t>
      </w:r>
      <w:commentRangeStart w:id="30"/>
      <w:r w:rsidRPr="006E0172">
        <w:rPr>
          <w:rFonts w:ascii="Times New Roman" w:hAnsi="Times New Roman" w:cs="Times New Roman"/>
        </w:rPr>
        <w:t>gray</w:t>
      </w:r>
      <w:commentRangeEnd w:id="30"/>
      <w:r w:rsidR="006C3828">
        <w:rPr>
          <w:rStyle w:val="CommentReference"/>
        </w:rPr>
        <w:commentReference w:id="30"/>
      </w:r>
      <w:r w:rsidRPr="006E0172">
        <w:rPr>
          <w:rFonts w:ascii="Times New Roman" w:hAnsi="Times New Roman" w:cs="Times New Roman"/>
        </w:rPr>
        <w:t>.</w:t>
      </w:r>
      <w:ins w:id="31" w:author="Robert" w:date="2016-07-01T11:30:00Z">
        <w:r w:rsidR="006052E3">
          <w:rPr>
            <w:rFonts w:ascii="Times New Roman" w:hAnsi="Times New Roman" w:cs="Times New Roman"/>
          </w:rPr>
          <w:t xml:space="preserve"> </w:t>
        </w:r>
      </w:ins>
    </w:p>
    <w:p w14:paraId="100BBE49"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226906B6" wp14:editId="32332905">
            <wp:extent cx="5486400" cy="7315200"/>
            <wp:effectExtent l="0" t="0" r="0" b="0"/>
            <wp:docPr id="4" name="Picture 2" descr="composite-map.original.cluster-by-ch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omposite-map.original.cluster-by-chr.pdf"/>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2D8FBE9A"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4. </w:t>
      </w:r>
      <w:proofErr w:type="gramStart"/>
      <w:r w:rsidRPr="006E0172">
        <w:rPr>
          <w:rFonts w:ascii="Times New Roman" w:hAnsi="Times New Roman" w:cs="Times New Roman"/>
        </w:rPr>
        <w:t>Composite population genotype map with the position in physical distance across all ten chromosomes.</w:t>
      </w:r>
      <w:proofErr w:type="gramEnd"/>
      <w:r w:rsidRPr="006E0172">
        <w:rPr>
          <w:rFonts w:ascii="Times New Roman" w:hAnsi="Times New Roman" w:cs="Times New Roman"/>
        </w:rPr>
        <w:t xml:space="preserve"> Each RIL is represented as a single row displaying the genomic region inherited from IMB211 (Orange) or R500 (Blue). Small heterogeneous regions are represented in </w:t>
      </w:r>
      <w:commentRangeStart w:id="32"/>
      <w:r w:rsidRPr="006E0172">
        <w:rPr>
          <w:rFonts w:ascii="Times New Roman" w:hAnsi="Times New Roman" w:cs="Times New Roman"/>
        </w:rPr>
        <w:t>black</w:t>
      </w:r>
      <w:commentRangeEnd w:id="32"/>
      <w:r w:rsidR="006C3828">
        <w:rPr>
          <w:rStyle w:val="CommentReference"/>
        </w:rPr>
        <w:commentReference w:id="32"/>
      </w:r>
      <w:r w:rsidRPr="006E0172">
        <w:rPr>
          <w:rFonts w:ascii="Times New Roman" w:hAnsi="Times New Roman" w:cs="Times New Roman"/>
        </w:rPr>
        <w:t xml:space="preserve">. </w:t>
      </w:r>
    </w:p>
    <w:p w14:paraId="72070905" w14:textId="12FF35F0" w:rsidR="008D4A8E" w:rsidRDefault="008D4A8E" w:rsidP="006E0172">
      <w:pPr>
        <w:pStyle w:val="FirstParagraph"/>
        <w:spacing w:before="0" w:after="0"/>
        <w:rPr>
          <w:rFonts w:ascii="Times New Roman" w:hAnsi="Times New Roman" w:cs="Times New Roman"/>
        </w:rPr>
      </w:pPr>
    </w:p>
    <w:p w14:paraId="63C4F09B" w14:textId="2D7AB755" w:rsidR="007A4735" w:rsidRDefault="007A4735" w:rsidP="006E0172">
      <w:pPr>
        <w:pStyle w:val="FirstParagraph"/>
        <w:spacing w:before="0" w:after="0"/>
        <w:rPr>
          <w:rFonts w:ascii="Times New Roman" w:hAnsi="Times New Roman" w:cs="Times New Roman"/>
        </w:rPr>
      </w:pPr>
      <w:r w:rsidRPr="007A4735">
        <w:rPr>
          <w:rFonts w:ascii="Times New Roman" w:hAnsi="Times New Roman" w:cs="Times New Roman"/>
          <w:noProof/>
        </w:rPr>
        <w:lastRenderedPageBreak/>
        <mc:AlternateContent>
          <mc:Choice Requires="wpg">
            <w:drawing>
              <wp:inline distT="0" distB="0" distL="0" distR="0" wp14:anchorId="57D80102" wp14:editId="4FB07AE9">
                <wp:extent cx="5943600" cy="2161266"/>
                <wp:effectExtent l="0" t="0" r="0" b="0"/>
                <wp:docPr id="8" name="Group 27"/>
                <wp:cNvGraphicFramePr/>
                <a:graphic xmlns:a="http://schemas.openxmlformats.org/drawingml/2006/main">
                  <a:graphicData uri="http://schemas.microsoft.com/office/word/2010/wordprocessingGroup">
                    <wpg:wgp>
                      <wpg:cNvGrpSpPr/>
                      <wpg:grpSpPr>
                        <a:xfrm>
                          <a:off x="0" y="0"/>
                          <a:ext cx="5943600" cy="2161266"/>
                          <a:chOff x="0" y="0"/>
                          <a:chExt cx="63753578" cy="23183119"/>
                        </a:xfrm>
                      </wpg:grpSpPr>
                      <pic:pic xmlns:pic="http://schemas.openxmlformats.org/drawingml/2006/picture">
                        <pic:nvPicPr>
                          <pic:cNvPr id="9" name="Picture 9" descr="A01.A01_11244488.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753578" cy="23183119"/>
                          </a:xfrm>
                          <a:prstGeom prst="rect">
                            <a:avLst/>
                          </a:prstGeom>
                        </pic:spPr>
                      </pic:pic>
                      <wps:wsp>
                        <wps:cNvPr id="23" name="Oval 23"/>
                        <wps:cNvSpPr/>
                        <wps:spPr>
                          <a:xfrm>
                            <a:off x="21322552" y="2625040"/>
                            <a:ext cx="1777779" cy="1898535"/>
                          </a:xfrm>
                          <a:prstGeom prst="ellipse">
                            <a:avLst/>
                          </a:prstGeom>
                          <a:noFill/>
                          <a:ln w="19050" cmpd="sng">
                            <a:solidFill>
                              <a:srgbClr val="0000FF"/>
                            </a:solidFill>
                          </a:ln>
                          <a:effectLst/>
                        </wps:spPr>
                        <wps:style>
                          <a:lnRef idx="1">
                            <a:schemeClr val="accent1"/>
                          </a:lnRef>
                          <a:fillRef idx="3">
                            <a:schemeClr val="accent1"/>
                          </a:fillRef>
                          <a:effectRef idx="2">
                            <a:schemeClr val="accent1"/>
                          </a:effectRef>
                          <a:fontRef idx="minor">
                            <a:schemeClr val="lt1"/>
                          </a:fontRef>
                        </wps:style>
                        <wps:txbx>
                          <w:txbxContent>
                            <w:p w14:paraId="5FE138E9" w14:textId="77777777" w:rsidR="00CF567B" w:rsidRDefault="00CF567B" w:rsidP="007A4735">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23989220" y="3320339"/>
                            <a:ext cx="1777779" cy="1898535"/>
                          </a:xfrm>
                          <a:prstGeom prst="ellipse">
                            <a:avLst/>
                          </a:prstGeom>
                          <a:noFill/>
                          <a:ln w="19050" cmpd="sng">
                            <a:solidFill>
                              <a:srgbClr val="0000FF"/>
                            </a:solidFill>
                          </a:ln>
                          <a:effectLst/>
                        </wps:spPr>
                        <wps:style>
                          <a:lnRef idx="1">
                            <a:schemeClr val="accent1"/>
                          </a:lnRef>
                          <a:fillRef idx="3">
                            <a:schemeClr val="accent1"/>
                          </a:fillRef>
                          <a:effectRef idx="2">
                            <a:schemeClr val="accent1"/>
                          </a:effectRef>
                          <a:fontRef idx="minor">
                            <a:schemeClr val="lt1"/>
                          </a:fontRef>
                        </wps:style>
                        <wps:txbx>
                          <w:txbxContent>
                            <w:p w14:paraId="6C4809FB" w14:textId="77777777" w:rsidR="00CF567B" w:rsidRDefault="00CF567B" w:rsidP="007A4735">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18046376" y="4710938"/>
                            <a:ext cx="1777779" cy="1898535"/>
                          </a:xfrm>
                          <a:prstGeom prst="ellipse">
                            <a:avLst/>
                          </a:prstGeom>
                          <a:noFill/>
                          <a:ln w="19050" cmpd="sng">
                            <a:solidFill>
                              <a:srgbClr val="0000FF"/>
                            </a:solidFill>
                          </a:ln>
                          <a:effectLst/>
                        </wps:spPr>
                        <wps:style>
                          <a:lnRef idx="1">
                            <a:schemeClr val="accent1"/>
                          </a:lnRef>
                          <a:fillRef idx="3">
                            <a:schemeClr val="accent1"/>
                          </a:fillRef>
                          <a:effectRef idx="2">
                            <a:schemeClr val="accent1"/>
                          </a:effectRef>
                          <a:fontRef idx="minor">
                            <a:schemeClr val="lt1"/>
                          </a:fontRef>
                        </wps:style>
                        <wps:txbx>
                          <w:txbxContent>
                            <w:p w14:paraId="651E59E4" w14:textId="77777777" w:rsidR="00CF567B" w:rsidRDefault="00CF567B" w:rsidP="007A4735">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7" o:spid="_x0000_s1026" style="width:468pt;height:170.2pt;mso-position-horizontal-relative:char;mso-position-vertical-relative:line" coordsize="63753578,2318311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alt="A01.A01_11244488.png" style="position:absolute;width:63753578;height:23183119;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gB&#10;95zCAAAA2gAAAA8AAABkcnMvZG93bnJldi54bWxEj9FqwkAURN8L/sNyBd/qrj5YE11FBKFQbKn6&#10;ATfZaxLN3g3ZNYl/3y0U+jjMzBlmvR1sLTpqfeVYw2yqQBDnzlRcaLicD69LED4gG6wdk4Ynedhu&#10;Ri9rTI3r+Zu6UyhEhLBPUUMZQpNK6fOSLPqpa4ijd3WtxRBlW0jTYh/htpZzpRbSYsVxocSG9iXl&#10;99PDaqBM2V59Jkm2vLx93fbqo3scM60n42G3AhFoCP/hv/a70ZDA75V4A+Tm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IAfecwgAAANoAAAAPAAAAAAAAAAAAAAAAAJwCAABk&#10;cnMvZG93bnJldi54bWxQSwUGAAAAAAQABAD3AAAAiwMAAAAA&#10;">
                  <v:imagedata r:id="rId26" o:title="A01.A01_11244488.png"/>
                  <v:path arrowok="t"/>
                </v:shape>
                <v:oval id="Oval 23" o:spid="_x0000_s1028" style="position:absolute;left:21322552;top:2625040;width:1777779;height:18985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SX/YxQAA&#10;ANsAAAAPAAAAZHJzL2Rvd25yZXYueG1sRI9PawIxFMTvhX6H8ApeRLMqqGyNoharB8G/F2+Pzevu&#10;YvKy3aS6/faNIPQ4zMxvmMmssUbcqPalYwW9bgKCOHO65FzB+bTqjEH4gKzROCYFv+RhNn19mWCq&#10;3Z0PdDuGXEQI+xQVFCFUqZQ+K8ii77qKOHpfrrYYoqxzqWu8R7g1sp8kQ2mx5LhQYEXLgrLr8ccq&#10;GO0v9mPdGNk26+0in38Oz4Pdt1Ktt2b+DiJQE/7Dz/ZGK+gP4PEl/gA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lJf9jFAAAA2wAAAA8AAAAAAAAAAAAAAAAAlwIAAGRycy9k&#10;b3ducmV2LnhtbFBLBQYAAAAABAAEAPUAAACJAwAAAAA=&#10;" filled="f" strokecolor="blue" strokeweight="1.5pt">
                  <v:textbox>
                    <w:txbxContent>
                      <w:p w14:paraId="5FE138E9" w14:textId="77777777" w:rsidR="00CF567B" w:rsidRDefault="00CF567B" w:rsidP="007A4735">
                        <w:pPr>
                          <w:rPr>
                            <w:rFonts w:eastAsia="Times New Roman" w:cs="Times New Roman"/>
                          </w:rPr>
                        </w:pPr>
                      </w:p>
                    </w:txbxContent>
                  </v:textbox>
                </v:oval>
                <v:oval id="Oval 27" o:spid="_x0000_s1029" style="position:absolute;left:23989220;top:3320339;width:1777779;height:18985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cnnbxQAA&#10;ANsAAAAPAAAAZHJzL2Rvd25yZXYueG1sRI9BawIxFITvQv9DeAUvolkVVFajWEXtQWhrvfT22Dx3&#10;lyYv6ybq+u+NUOhxmJlvmNmisUZcqfalYwX9XgKCOHO65FzB8XvTnYDwAVmjcUwK7uRhMX9pzTDV&#10;7sZfdD2EXEQI+xQVFCFUqZQ+K8ii77mKOHonV1sMUda51DXeItwaOUiSkbRYclwosKJVQdnv4WIV&#10;jD9/7HrXGNkxu/1bvtyOjsOPs1Lt12Y5BRGoCf/hv/a7VjAYw/NL/AFy/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ZyedvFAAAA2wAAAA8AAAAAAAAAAAAAAAAAlwIAAGRycy9k&#10;b3ducmV2LnhtbFBLBQYAAAAABAAEAPUAAACJAwAAAAA=&#10;" filled="f" strokecolor="blue" strokeweight="1.5pt">
                  <v:textbox>
                    <w:txbxContent>
                      <w:p w14:paraId="6C4809FB" w14:textId="77777777" w:rsidR="00CF567B" w:rsidRDefault="00CF567B" w:rsidP="007A4735">
                        <w:pPr>
                          <w:rPr>
                            <w:rFonts w:eastAsia="Times New Roman" w:cs="Times New Roman"/>
                          </w:rPr>
                        </w:pPr>
                      </w:p>
                    </w:txbxContent>
                  </v:textbox>
                </v:oval>
                <v:oval id="Oval 28" o:spid="_x0000_s1030" style="position:absolute;left:18046376;top:4710938;width:1777779;height:18985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7e2pwwAA&#10;ANsAAAAPAAAAZHJzL2Rvd25yZXYueG1sRE/Pa8IwFL4L/g/hCbvITKfgRtdU3GTTgzDtvOz2aN7a&#10;suSlNpnW/94cBI8f3+9s0VsjTtT5xrGCp0kCgrh0uuFKweH74/EFhA/IGo1jUnAhD4t8OMgw1e7M&#10;ezoVoRIxhH2KCuoQ2lRKX9Zk0U9cSxy5X9dZDBF2ldQdnmO4NXKaJHNpseHYUGNL7zWVf8W/VfC8&#10;+7GrdW/k2Ky3b9Xyc36YfR2Vehj1y1cQgfpwF9/cG61gGsfGL/EHyPw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7e2pwwAAANsAAAAPAAAAAAAAAAAAAAAAAJcCAABkcnMvZG93&#10;bnJldi54bWxQSwUGAAAAAAQABAD1AAAAhwMAAAAA&#10;" filled="f" strokecolor="blue" strokeweight="1.5pt">
                  <v:textbox>
                    <w:txbxContent>
                      <w:p w14:paraId="651E59E4" w14:textId="77777777" w:rsidR="00CF567B" w:rsidRDefault="00CF567B" w:rsidP="007A4735">
                        <w:pPr>
                          <w:rPr>
                            <w:rFonts w:eastAsia="Times New Roman" w:cs="Times New Roman"/>
                          </w:rPr>
                        </w:pPr>
                      </w:p>
                    </w:txbxContent>
                  </v:textbox>
                </v:oval>
                <w10:anchorlock/>
              </v:group>
            </w:pict>
          </mc:Fallback>
        </mc:AlternateContent>
      </w:r>
    </w:p>
    <w:p w14:paraId="12F1ED58" w14:textId="2FE61A04"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5</w:t>
      </w:r>
      <w:r w:rsidRPr="006E0172">
        <w:rPr>
          <w:rFonts w:ascii="Times New Roman" w:hAnsi="Times New Roman" w:cs="Times New Roman"/>
        </w:rPr>
        <w:t xml:space="preserve">. </w:t>
      </w:r>
      <w:proofErr w:type="gramStart"/>
      <w:r w:rsidRPr="006E0172">
        <w:rPr>
          <w:rFonts w:ascii="Times New Roman" w:hAnsi="Times New Roman" w:cs="Times New Roman"/>
        </w:rPr>
        <w:t>Representative asym</w:t>
      </w:r>
      <w:r w:rsidR="007A4735">
        <w:rPr>
          <w:rFonts w:ascii="Times New Roman" w:hAnsi="Times New Roman" w:cs="Times New Roman"/>
        </w:rPr>
        <w:t xml:space="preserve">metric binary distance </w:t>
      </w:r>
      <w:r w:rsidRPr="006E0172">
        <w:rPr>
          <w:rFonts w:ascii="Times New Roman" w:hAnsi="Times New Roman" w:cs="Times New Roman"/>
        </w:rPr>
        <w:t xml:space="preserve">plot for a single </w:t>
      </w:r>
      <w:r w:rsidR="007A4735">
        <w:rPr>
          <w:rFonts w:ascii="Times New Roman" w:hAnsi="Times New Roman" w:cs="Times New Roman"/>
        </w:rPr>
        <w:t xml:space="preserve">molecular </w:t>
      </w:r>
      <w:r w:rsidRPr="006E0172">
        <w:rPr>
          <w:rFonts w:ascii="Times New Roman" w:hAnsi="Times New Roman" w:cs="Times New Roman"/>
        </w:rPr>
        <w:t xml:space="preserve">marker located on </w:t>
      </w:r>
      <w:r w:rsidR="007A4735">
        <w:rPr>
          <w:rFonts w:ascii="Times New Roman" w:hAnsi="Times New Roman" w:cs="Times New Roman"/>
        </w:rPr>
        <w:t xml:space="preserve">chromosome </w:t>
      </w:r>
      <w:r w:rsidRPr="006E0172">
        <w:rPr>
          <w:rFonts w:ascii="Times New Roman" w:hAnsi="Times New Roman" w:cs="Times New Roman"/>
        </w:rPr>
        <w:t>A01.</w:t>
      </w:r>
      <w:proofErr w:type="gramEnd"/>
      <w:r w:rsidRPr="006E0172">
        <w:rPr>
          <w:rFonts w:ascii="Times New Roman" w:hAnsi="Times New Roman" w:cs="Times New Roman"/>
        </w:rPr>
        <w:t xml:space="preserve"> Markers with </w:t>
      </w:r>
      <w:r>
        <w:rPr>
          <w:rFonts w:ascii="Times New Roman" w:hAnsi="Times New Roman" w:cs="Times New Roman"/>
        </w:rPr>
        <w:t>90</w:t>
      </w:r>
      <w:r w:rsidRPr="006E0172">
        <w:rPr>
          <w:rFonts w:ascii="Times New Roman" w:hAnsi="Times New Roman" w:cs="Times New Roman"/>
        </w:rPr>
        <w:t>% cor</w:t>
      </w:r>
      <w:r w:rsidR="00270DD6">
        <w:rPr>
          <w:rFonts w:ascii="Times New Roman" w:hAnsi="Times New Roman" w:cs="Times New Roman"/>
        </w:rPr>
        <w:t>relation are indicated in red. Potentially m</w:t>
      </w:r>
      <w:r w:rsidRPr="006E0172">
        <w:rPr>
          <w:rFonts w:ascii="Times New Roman" w:hAnsi="Times New Roman" w:cs="Times New Roman"/>
        </w:rPr>
        <w:t xml:space="preserve">isplaced markers are circled in blue. </w:t>
      </w:r>
      <w:r w:rsidR="00270DD6">
        <w:rPr>
          <w:rFonts w:ascii="Times New Roman" w:hAnsi="Times New Roman" w:cs="Times New Roman"/>
        </w:rPr>
        <w:t>Notice markers with physical positions based on version 1.5 of the genome are next to marker A01_11244488, but they have little correlation.</w:t>
      </w:r>
    </w:p>
    <w:p w14:paraId="662B0B6E" w14:textId="77777777" w:rsidR="006E0172" w:rsidRDefault="006E0172" w:rsidP="006E0172">
      <w:pPr>
        <w:pStyle w:val="FirstParagraph"/>
        <w:spacing w:before="0" w:after="0"/>
        <w:rPr>
          <w:rFonts w:ascii="Times New Roman" w:hAnsi="Times New Roman" w:cs="Times New Roman"/>
        </w:rPr>
      </w:pPr>
    </w:p>
    <w:p w14:paraId="1C625939" w14:textId="77777777" w:rsidR="008D4A8E" w:rsidRPr="008D4A8E" w:rsidRDefault="008D4A8E" w:rsidP="008D4A8E">
      <w:pPr>
        <w:pStyle w:val="BodyText"/>
      </w:pPr>
      <w:r w:rsidRPr="008D4A8E">
        <w:rPr>
          <w:noProof/>
        </w:rPr>
        <mc:AlternateContent>
          <mc:Choice Requires="wpg">
            <w:drawing>
              <wp:inline distT="0" distB="0" distL="0" distR="0" wp14:anchorId="490DB56C" wp14:editId="2DF5C5CE">
                <wp:extent cx="5943600" cy="2996773"/>
                <wp:effectExtent l="0" t="0" r="0" b="635"/>
                <wp:docPr id="5" name="Group 16"/>
                <wp:cNvGraphicFramePr/>
                <a:graphic xmlns:a="http://schemas.openxmlformats.org/drawingml/2006/main">
                  <a:graphicData uri="http://schemas.microsoft.com/office/word/2010/wordprocessingGroup">
                    <wpg:wgp>
                      <wpg:cNvGrpSpPr/>
                      <wpg:grpSpPr>
                        <a:xfrm>
                          <a:off x="0" y="0"/>
                          <a:ext cx="5943600" cy="2996773"/>
                          <a:chOff x="0" y="0"/>
                          <a:chExt cx="60452064" cy="30480000"/>
                        </a:xfrm>
                      </wpg:grpSpPr>
                      <pic:pic xmlns:pic="http://schemas.openxmlformats.org/drawingml/2006/picture">
                        <pic:nvPicPr>
                          <pic:cNvPr id="6" name="Picture 6" descr="bin-distances.original.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0480000" cy="30480000"/>
                          </a:xfrm>
                          <a:prstGeom prst="rect">
                            <a:avLst/>
                          </a:prstGeom>
                        </pic:spPr>
                      </pic:pic>
                      <pic:pic xmlns:pic="http://schemas.openxmlformats.org/drawingml/2006/picture">
                        <pic:nvPicPr>
                          <pic:cNvPr id="10" name="Picture 10" descr="bin-distances.rearranged.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9972064" y="0"/>
                            <a:ext cx="30480000" cy="30480000"/>
                          </a:xfrm>
                          <a:prstGeom prst="rect">
                            <a:avLst/>
                          </a:prstGeom>
                        </pic:spPr>
                      </pic:pic>
                    </wpg:wgp>
                  </a:graphicData>
                </a:graphic>
              </wp:inline>
            </w:drawing>
          </mc:Choice>
          <mc:Fallback>
            <w:pict>
              <v:group id="Group 16" o:spid="_x0000_s1026" style="width:468pt;height:235.95pt;mso-position-horizontal-relative:char;mso-position-vertical-relative:line" coordsize="60452064,30480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QABWz146B06AAAECBAgQIECAAAECBAgQIECAAAECBAgQIECAAAECBAgQIECAQLcF&#10;BGB1+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">
                <v:shape id="Picture 6" o:spid="_x0000_s1027" type="#_x0000_t75" alt="bin-distances.original.png" style="position:absolute;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V&#10;HCTBAAAA2gAAAA8AAABkcnMvZG93bnJldi54bWxEj0urwjAUhPcX/A/hCO40VdCr1Sg+EMTFBR8o&#10;7g7NsS02J6WJWv+9EYS7HGbmG2Yyq00hHlS53LKCbicCQZxYnXOq4HhYt4cgnEfWWFgmBS9yMJs2&#10;fiYYa/vkHT32PhUBwi5GBZn3ZSylSzIy6Dq2JA7e1VYGfZBVKnWFzwA3hexF0UAazDksZFjSMqPk&#10;tr8bBf2DvCxotK3/2Eer1fX3dCbuKdVq1vMxCE+1/w9/2xutYACfK+EGyO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WVHCTBAAAA2gAAAA8AAAAAAAAAAAAAAAAAnAIAAGRy&#10;cy9kb3ducmV2LnhtbFBLBQYAAAAABAAEAPcAAACKAwAAAAA=&#10;">
                  <v:imagedata r:id="rId29" o:title="bin-distances.original.png"/>
                  <v:path arrowok="t"/>
                </v:shape>
                <v:shape id="Picture 10" o:spid="_x0000_s1028" type="#_x0000_t75" alt="bin-distances.rearranged.png" style="position:absolute;left:29972064;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z&#10;ck3EAAAA2wAAAA8AAABkcnMvZG93bnJldi54bWxEj0FrAjEQhe+F/ocwhd5qtj0U2RpFVgWhCHW1&#10;92EzTZZuJssm6tZf3zkI3mZ4b977ZrYYQ6fONKQ2soHXSQGKuIm2ZWfgeNi8TEGljGyxi0wG/ijB&#10;Yv74MMPSxgvv6VxnpySEU4kGfM59qXVqPAVMk9gTi/YTh4BZ1sFpO+BFwkOn34riXQdsWRo89lR5&#10;an7rUzDgPo8bXa9H59f94eta7ervVVUZ8/w0Lj9AZRrz3Xy73lrBF3r5RQbQ8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mzck3EAAAA2wAAAA8AAAAAAAAAAAAAAAAAnAIA&#10;AGRycy9kb3ducmV2LnhtbFBLBQYAAAAABAAEAPcAAACNAwAAAAA=&#10;">
                  <v:imagedata r:id="rId30" o:title="bin-distances.rearranged.png"/>
                  <v:path arrowok="t"/>
                </v:shape>
                <w10:anchorlock/>
              </v:group>
            </w:pict>
          </mc:Fallback>
        </mc:AlternateContent>
      </w:r>
    </w:p>
    <w:p w14:paraId="0405A685" w14:textId="12FF1106"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6</w:t>
      </w:r>
      <w:r w:rsidRPr="006E0172">
        <w:rPr>
          <w:rFonts w:ascii="Times New Roman" w:hAnsi="Times New Roman" w:cs="Times New Roman"/>
        </w:rPr>
        <w:t xml:space="preserve">. </w:t>
      </w:r>
      <w:r w:rsidR="007A4735">
        <w:rPr>
          <w:rFonts w:ascii="Times New Roman" w:hAnsi="Times New Roman" w:cs="Times New Roman"/>
        </w:rPr>
        <w:t>Genome wide a</w:t>
      </w:r>
      <w:r w:rsidRPr="006E0172">
        <w:rPr>
          <w:rFonts w:ascii="Times New Roman" w:hAnsi="Times New Roman" w:cs="Times New Roman"/>
        </w:rPr>
        <w:t xml:space="preserve">symmetric binary distance plots for each marker compared against every other marker </w:t>
      </w:r>
      <w:r w:rsidR="00CF567B">
        <w:rPr>
          <w:rFonts w:ascii="Times New Roman" w:hAnsi="Times New Roman" w:cs="Times New Roman"/>
        </w:rPr>
        <w:t xml:space="preserve">based on chromosomal coordinates on </w:t>
      </w:r>
      <w:r w:rsidR="007A4735" w:rsidRPr="00CF567B">
        <w:rPr>
          <w:rFonts w:ascii="Times New Roman" w:hAnsi="Times New Roman" w:cs="Times New Roman"/>
          <w:i/>
        </w:rPr>
        <w:t xml:space="preserve">B. </w:t>
      </w:r>
      <w:proofErr w:type="spellStart"/>
      <w:proofErr w:type="gramStart"/>
      <w:r w:rsidR="007A4735" w:rsidRPr="00CF567B">
        <w:rPr>
          <w:rFonts w:ascii="Times New Roman" w:hAnsi="Times New Roman" w:cs="Times New Roman"/>
          <w:i/>
        </w:rPr>
        <w:t>rapa</w:t>
      </w:r>
      <w:proofErr w:type="spellEnd"/>
      <w:proofErr w:type="gramEnd"/>
      <w:r w:rsidR="007A4735">
        <w:rPr>
          <w:rFonts w:ascii="Times New Roman" w:hAnsi="Times New Roman" w:cs="Times New Roman"/>
        </w:rPr>
        <w:t xml:space="preserve"> genome</w:t>
      </w:r>
      <w:r w:rsidR="00CF567B">
        <w:rPr>
          <w:rFonts w:ascii="Times New Roman" w:hAnsi="Times New Roman" w:cs="Times New Roman"/>
        </w:rPr>
        <w:t xml:space="preserve"> (A01-A10). A00 in the left plot represents the unplaced genomic scaffold sequences. </w:t>
      </w:r>
      <w:r w:rsidRPr="006E0172">
        <w:rPr>
          <w:rFonts w:ascii="Times New Roman" w:hAnsi="Times New Roman" w:cs="Times New Roman"/>
        </w:rPr>
        <w:t xml:space="preserve">Dark blue indicates high correlation </w:t>
      </w:r>
      <w:r w:rsidR="00CF567B">
        <w:rPr>
          <w:rFonts w:ascii="Times New Roman" w:hAnsi="Times New Roman" w:cs="Times New Roman"/>
        </w:rPr>
        <w:t xml:space="preserve">(low asymmetric binary distance), </w:t>
      </w:r>
      <w:r w:rsidRPr="006E0172">
        <w:rPr>
          <w:rFonts w:ascii="Times New Roman" w:hAnsi="Times New Roman" w:cs="Times New Roman"/>
        </w:rPr>
        <w:t>while white indicates no</w:t>
      </w:r>
      <w:r w:rsidR="00CF567B">
        <w:rPr>
          <w:rFonts w:ascii="Times New Roman" w:hAnsi="Times New Roman" w:cs="Times New Roman"/>
        </w:rPr>
        <w:t xml:space="preserve"> correlation. The right plot is the final position of each marker and scaffold after applying our pipeline. </w:t>
      </w:r>
    </w:p>
    <w:p w14:paraId="67D1E261" w14:textId="77777777" w:rsidR="006E0172" w:rsidRPr="006E0172" w:rsidRDefault="006E0172" w:rsidP="006E0172">
      <w:pPr>
        <w:pStyle w:val="FirstParagraph"/>
        <w:spacing w:before="0" w:after="0"/>
        <w:rPr>
          <w:rFonts w:ascii="Times New Roman" w:hAnsi="Times New Roman" w:cs="Times New Roman"/>
        </w:rPr>
      </w:pPr>
    </w:p>
    <w:p w14:paraId="79E68790" w14:textId="77777777" w:rsidR="008D4A8E" w:rsidRDefault="008D4A8E" w:rsidP="006E0172">
      <w:pPr>
        <w:pStyle w:val="FirstParagraph"/>
        <w:spacing w:before="0" w:after="0"/>
        <w:rPr>
          <w:rFonts w:ascii="Times New Roman" w:hAnsi="Times New Roman" w:cs="Times New Roman"/>
        </w:rPr>
      </w:pPr>
    </w:p>
    <w:p w14:paraId="1BEBA7D6" w14:textId="77777777" w:rsidR="008D4A8E" w:rsidRDefault="008D4A8E" w:rsidP="006E0172">
      <w:pPr>
        <w:pStyle w:val="FirstParagraph"/>
        <w:spacing w:before="0" w:after="0"/>
        <w:rPr>
          <w:rFonts w:ascii="Times New Roman" w:hAnsi="Times New Roman" w:cs="Times New Roman"/>
        </w:rPr>
      </w:pPr>
    </w:p>
    <w:p w14:paraId="3A926E6C" w14:textId="77777777" w:rsidR="008D4A8E" w:rsidRDefault="008D4A8E" w:rsidP="006E0172">
      <w:pPr>
        <w:pStyle w:val="FirstParagraph"/>
        <w:spacing w:before="0" w:after="0"/>
        <w:rPr>
          <w:rFonts w:ascii="Times New Roman" w:hAnsi="Times New Roman" w:cs="Times New Roman"/>
        </w:rPr>
      </w:pPr>
    </w:p>
    <w:p w14:paraId="1EA2E91F" w14:textId="77777777" w:rsidR="008D4A8E" w:rsidRDefault="008D4A8E" w:rsidP="006E0172">
      <w:pPr>
        <w:pStyle w:val="FirstParagraph"/>
        <w:spacing w:before="0" w:after="0"/>
        <w:rPr>
          <w:rFonts w:ascii="Times New Roman" w:hAnsi="Times New Roman" w:cs="Times New Roman"/>
        </w:rPr>
      </w:pPr>
    </w:p>
    <w:p w14:paraId="6AD61377" w14:textId="77777777" w:rsidR="008D4A8E" w:rsidRDefault="008D4A8E" w:rsidP="006E0172">
      <w:pPr>
        <w:pStyle w:val="FirstParagraph"/>
        <w:spacing w:before="0" w:after="0"/>
        <w:rPr>
          <w:rFonts w:ascii="Times New Roman" w:hAnsi="Times New Roman" w:cs="Times New Roman"/>
        </w:rPr>
      </w:pPr>
    </w:p>
    <w:p w14:paraId="31B5A7D4" w14:textId="77777777" w:rsidR="008D4A8E" w:rsidRDefault="008D4A8E" w:rsidP="006E0172">
      <w:pPr>
        <w:pStyle w:val="FirstParagraph"/>
        <w:spacing w:before="0" w:after="0"/>
        <w:rPr>
          <w:rFonts w:ascii="Times New Roman" w:hAnsi="Times New Roman" w:cs="Times New Roman"/>
        </w:rPr>
      </w:pPr>
    </w:p>
    <w:p w14:paraId="20F44390" w14:textId="77777777" w:rsidR="008D4A8E" w:rsidRDefault="008D4A8E" w:rsidP="006E0172">
      <w:pPr>
        <w:pStyle w:val="FirstParagraph"/>
        <w:spacing w:before="0" w:after="0"/>
        <w:rPr>
          <w:rFonts w:ascii="Times New Roman" w:hAnsi="Times New Roman" w:cs="Times New Roman"/>
        </w:rPr>
      </w:pPr>
    </w:p>
    <w:p w14:paraId="55D0B318" w14:textId="77777777" w:rsidR="006E0172" w:rsidRPr="006E0172" w:rsidRDefault="006E0172" w:rsidP="006E0172">
      <w:pPr>
        <w:pStyle w:val="FirstParagraph"/>
        <w:spacing w:before="0" w:after="0"/>
        <w:rPr>
          <w:rFonts w:ascii="Times New Roman" w:hAnsi="Times New Roman" w:cs="Times New Roman"/>
        </w:rPr>
      </w:pPr>
    </w:p>
    <w:p w14:paraId="42737A02" w14:textId="77777777" w:rsidR="008D4A8E" w:rsidRDefault="00AF1191" w:rsidP="006E0172">
      <w:pPr>
        <w:pStyle w:val="FirstParagraph"/>
        <w:spacing w:before="0" w:after="0"/>
        <w:rPr>
          <w:rFonts w:ascii="Times New Roman" w:hAnsi="Times New Roman" w:cs="Times New Roman"/>
        </w:rPr>
      </w:pPr>
      <w:r w:rsidRPr="00AF1191">
        <w:rPr>
          <w:rFonts w:ascii="Times New Roman" w:hAnsi="Times New Roman" w:cs="Times New Roman"/>
          <w:noProof/>
        </w:rPr>
        <mc:AlternateContent>
          <mc:Choice Requires="wpg">
            <w:drawing>
              <wp:inline distT="0" distB="0" distL="0" distR="0" wp14:anchorId="48B233F2" wp14:editId="777FA905">
                <wp:extent cx="5943600" cy="2990312"/>
                <wp:effectExtent l="0" t="0" r="0" b="6985"/>
                <wp:docPr id="14" name="Group 5"/>
                <wp:cNvGraphicFramePr/>
                <a:graphic xmlns:a="http://schemas.openxmlformats.org/drawingml/2006/main">
                  <a:graphicData uri="http://schemas.microsoft.com/office/word/2010/wordprocessingGroup">
                    <wpg:wgp>
                      <wpg:cNvGrpSpPr/>
                      <wpg:grpSpPr>
                        <a:xfrm>
                          <a:off x="0" y="0"/>
                          <a:ext cx="5943600" cy="2990312"/>
                          <a:chOff x="0" y="0"/>
                          <a:chExt cx="57493445" cy="28925734"/>
                        </a:xfrm>
                      </wpg:grpSpPr>
                      <pic:pic xmlns:pic="http://schemas.openxmlformats.org/drawingml/2006/picture">
                        <pic:nvPicPr>
                          <pic:cNvPr id="15" name="Picture 15" descr="A10-genetic-vs-physical-v2-3.pdf"/>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8567711" cy="28567711"/>
                          </a:xfrm>
                          <a:prstGeom prst="rect">
                            <a:avLst/>
                          </a:prstGeom>
                        </pic:spPr>
                      </pic:pic>
                      <pic:pic xmlns:pic="http://schemas.openxmlformats.org/drawingml/2006/picture">
                        <pic:nvPicPr>
                          <pic:cNvPr id="17" name="Picture 17" descr="A10_genetic_vs_physical_v2.3.pdf"/>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8567711" y="0"/>
                            <a:ext cx="28925734" cy="28925734"/>
                          </a:xfrm>
                          <a:prstGeom prst="rect">
                            <a:avLst/>
                          </a:prstGeom>
                        </pic:spPr>
                      </pic:pic>
                    </wpg:wgp>
                  </a:graphicData>
                </a:graphic>
              </wp:inline>
            </w:drawing>
          </mc:Choice>
          <mc:Fallback>
            <w:pict>
              <v:group id="Group 5" o:spid="_x0000_s1026" style="width:468pt;height:235.45pt;mso-position-horizontal-relative:char;mso-position-vertical-relative:line" coordsize="57493445,2892573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">
                <v:shape id="Picture 15" o:spid="_x0000_s1027" type="#_x0000_t75" alt="A10-genetic-vs-physical-v2-3.pdf" style="position:absolute;width:28567711;height:28567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5&#10;1u3CAAAA2wAAAA8AAABkcnMvZG93bnJldi54bWxEj0+LwjAQxe8L+x3CLHhbUwsuWo3iLgoevPjv&#10;PjRjU9pMShM1fnsjLHib4b3fmzfzZbStuFHva8cKRsMMBHHpdM2VgtNx8z0B4QOyxtYxKXiQh+Xi&#10;82OOhXZ33tPtECqRQtgXqMCE0BVS+tKQRT90HXHSLq63GNLaV1L3eE/htpV5lv1IizWnCwY7+jNU&#10;NoerTTXiNX/Ec2dkU09Ou9+82U3Ha6UGX3E1AxEohrf5n97qxI3h9UsaQC6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dbtwgAAANsAAAAPAAAAAAAAAAAAAAAAAJwCAABk&#10;cnMvZG93bnJldi54bWxQSwUGAAAAAAQABAD3AAAAiwMAAAAA&#10;">
                  <v:imagedata r:id="rId33" o:title="A10-genetic-vs-physical-v2-3.pdf"/>
                  <v:path arrowok="t"/>
                </v:shape>
                <v:shape id="Picture 17" o:spid="_x0000_s1028" type="#_x0000_t75" alt="A10_genetic_vs_physical_v2.3.pdf" style="position:absolute;left:28567711;width:28925734;height:28925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W&#10;sFzBAAAA2wAAAA8AAABkcnMvZG93bnJldi54bWxET82KwjAQvi/4DmEEL6Kpuv5QjaLCgof1YPUB&#10;xmZsi82kNlHr228EYW/z8f3OYtWYUjyodoVlBYN+BII4tbrgTMHp+NObgXAeWWNpmRS8yMFq2fpa&#10;YKztkw/0SHwmQgi7GBXk3lexlC7NyaDr24o4cBdbG/QB1pnUNT5DuCnlMIom0mDBoSHHirY5pdfk&#10;bhTsb69yMjoU/H0bX39H3cGZk81ZqU67Wc9BeGr8v/jj3ukwfwrvX8IBcv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WsFzBAAAA2wAAAA8AAAAAAAAAAAAAAAAAnAIAAGRy&#10;cy9kb3ducmV2LnhtbFBLBQYAAAAABAAEAPcAAACKAwAAAAA=&#10;">
                  <v:imagedata r:id="rId34" o:title="A10_genetic_vs_physical_v2.3.pdf"/>
                  <v:path arrowok="t"/>
                </v:shape>
                <w10:anchorlock/>
              </v:group>
            </w:pict>
          </mc:Fallback>
        </mc:AlternateContent>
      </w:r>
    </w:p>
    <w:p w14:paraId="631C73D8" w14:textId="77777777" w:rsidR="008D4A8E" w:rsidRDefault="008D4A8E" w:rsidP="006E0172">
      <w:pPr>
        <w:pStyle w:val="FirstParagraph"/>
        <w:spacing w:before="0" w:after="0"/>
        <w:rPr>
          <w:rFonts w:ascii="Times New Roman" w:hAnsi="Times New Roman" w:cs="Times New Roman"/>
        </w:rPr>
      </w:pPr>
    </w:p>
    <w:p w14:paraId="55950C7F"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7</w:t>
      </w:r>
      <w:r w:rsidR="00AF1191">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sidR="00AF1191">
        <w:rPr>
          <w:rFonts w:ascii="Times New Roman" w:hAnsi="Times New Roman" w:cs="Times New Roman"/>
        </w:rPr>
        <w:t>h marker for chromosome A10 using genome version 1.5 (left) and fixed inversion using recombination information (right).</w:t>
      </w:r>
      <w:proofErr w:type="gramEnd"/>
    </w:p>
    <w:p w14:paraId="520D349C" w14:textId="77777777" w:rsidR="00C04362" w:rsidRDefault="00AF1191" w:rsidP="006E0172">
      <w:pPr>
        <w:pStyle w:val="FirstParagraph"/>
      </w:pPr>
      <w:r w:rsidRPr="00AF1191">
        <w:rPr>
          <w:noProof/>
        </w:rPr>
        <mc:AlternateContent>
          <mc:Choice Requires="wpg">
            <w:drawing>
              <wp:inline distT="0" distB="0" distL="0" distR="0" wp14:anchorId="77842A69" wp14:editId="245BF941">
                <wp:extent cx="5943600" cy="2985622"/>
                <wp:effectExtent l="0" t="0" r="0" b="12065"/>
                <wp:docPr id="18" name="Group 19"/>
                <wp:cNvGraphicFramePr/>
                <a:graphic xmlns:a="http://schemas.openxmlformats.org/drawingml/2006/main">
                  <a:graphicData uri="http://schemas.microsoft.com/office/word/2010/wordprocessingGroup">
                    <wpg:wgp>
                      <wpg:cNvGrpSpPr/>
                      <wpg:grpSpPr>
                        <a:xfrm>
                          <a:off x="0" y="0"/>
                          <a:ext cx="5943600" cy="2985622"/>
                          <a:chOff x="0" y="0"/>
                          <a:chExt cx="56797359" cy="28531107"/>
                        </a:xfrm>
                      </wpg:grpSpPr>
                      <pic:pic xmlns:pic="http://schemas.openxmlformats.org/drawingml/2006/picture">
                        <pic:nvPicPr>
                          <pic:cNvPr id="19" name="Picture 19" descr="A01_genetic_vs_physical_v2.3_fixed.pdf"/>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28531107" y="0"/>
                            <a:ext cx="28266252" cy="28266252"/>
                          </a:xfrm>
                          <a:prstGeom prst="rect">
                            <a:avLst/>
                          </a:prstGeom>
                        </pic:spPr>
                      </pic:pic>
                      <pic:pic xmlns:pic="http://schemas.openxmlformats.org/drawingml/2006/picture">
                        <pic:nvPicPr>
                          <pic:cNvPr id="20" name="Picture 20" descr="A01_genetic_vs_physical_v2.3.pdf"/>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8531107" cy="28531107"/>
                          </a:xfrm>
                          <a:prstGeom prst="rect">
                            <a:avLst/>
                          </a:prstGeom>
                        </pic:spPr>
                      </pic:pic>
                    </wpg:wgp>
                  </a:graphicData>
                </a:graphic>
              </wp:inline>
            </w:drawing>
          </mc:Choice>
          <mc:Fallback>
            <w:pict>
              <v:group id="Group 19" o:spid="_x0000_s1026" style="width:468pt;height:235.1pt;mso-position-horizontal-relative:char;mso-position-vertical-relative:line" coordsize="56797359,2853110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">
                <v:shape id="Picture 19" o:spid="_x0000_s1027" type="#_x0000_t75" alt="A01_genetic_vs_physical_v2.3_fixed.pdf" style="position:absolute;left:28531107;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S&#10;N/HDAAAA2wAAAA8AAABkcnMvZG93bnJldi54bWxET0trwkAQvhf6H5Yp9CK6iUjR1FV8Qg/toVH0&#10;OuxOk2B2NmS3Jv57tyD0Nh/fc+bL3tbiSq2vHCtIRwkIYu1MxYWC42E/nILwAdlg7ZgU3MjDcvH8&#10;NMfMuI6/6ZqHQsQQ9hkqKENoMim9LsmiH7mGOHI/rrUYImwLaVrsYrit5ThJ3qTFimNDiQ1tStKX&#10;/NcqyL/0rDsfP/dduk4n08tuOzjprVKvL/3qHUSgPvyLH+4PE+fP4O+XeIB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tI38cMAAADbAAAADwAAAAAAAAAAAAAAAACcAgAA&#10;ZHJzL2Rvd25yZXYueG1sUEsFBgAAAAAEAAQA9wAAAIwDAAAAAA==&#10;">
                  <v:imagedata r:id="rId37" o:title="A01_genetic_vs_physical_v2.3_fixed.pdf"/>
                  <v:path arrowok="t"/>
                </v:shape>
                <v:shape id="Picture 20" o:spid="_x0000_s1028" type="#_x0000_t75" alt="A01_genetic_vs_physical_v2.3.pdf" style="position:absolute;width:28531107;height:285311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10;U66/AAAA2wAAAA8AAABkcnMvZG93bnJldi54bWxET01rwkAQvQv9D8sUetONHkRSVxFpodBDa2rv&#10;Q3bMRrOzYXeaxH/fPRR6fLzv7X7ynRoopjawgeWiAEVcB9tyY+D89TrfgEqCbLELTAbulGC/e5ht&#10;sbRh5BMNlTQqh3Aq0YAT6UutU+3IY1qEnjhzlxA9Soax0TbimMN9p1dFsdYeW84NDns6Oqpv1Y83&#10;IK54f3HLKg72ev3u7h+fayujMU+P0+EZlNAk/+I/95s1sMrr85f8A/Tu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PiFOuvwAAANsAAAAPAAAAAAAAAAAAAAAAAJwCAABkcnMv&#10;ZG93bnJldi54bWxQSwUGAAAAAAQABAD3AAAAiAMAAAAA&#10;">
                  <v:imagedata r:id="rId38" o:title="A01_genetic_vs_physical_v2.3.pdf"/>
                  <v:path arrowok="t"/>
                </v:shape>
                <w10:anchorlock/>
              </v:group>
            </w:pict>
          </mc:Fallback>
        </mc:AlternateContent>
      </w:r>
    </w:p>
    <w:p w14:paraId="5FA821A8" w14:textId="77777777" w:rsidR="00AF1191" w:rsidRDefault="00AF1191" w:rsidP="00AF1191">
      <w:pPr>
        <w:pStyle w:val="BodyText"/>
      </w:pPr>
    </w:p>
    <w:p w14:paraId="502013D4" w14:textId="5A87AD28" w:rsidR="00AF1191" w:rsidRPr="006E0172" w:rsidRDefault="00AF1191" w:rsidP="00AF1191">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8</w:t>
      </w:r>
      <w:r>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Pr>
          <w:rFonts w:ascii="Times New Roman" w:hAnsi="Times New Roman" w:cs="Times New Roman"/>
        </w:rPr>
        <w:t xml:space="preserve">h marker for chromosome A01 </w:t>
      </w:r>
      <w:r w:rsidR="00CF567B">
        <w:rPr>
          <w:rFonts w:ascii="Times New Roman" w:hAnsi="Times New Roman" w:cs="Times New Roman"/>
        </w:rPr>
        <w:t>as an example.</w:t>
      </w:r>
      <w:proofErr w:type="gramEnd"/>
      <w:r w:rsidR="00CF567B">
        <w:rPr>
          <w:rFonts w:ascii="Times New Roman" w:hAnsi="Times New Roman" w:cs="Times New Roman"/>
        </w:rPr>
        <w:t xml:space="preserve"> G</w:t>
      </w:r>
      <w:r>
        <w:rPr>
          <w:rFonts w:ascii="Times New Roman" w:hAnsi="Times New Roman" w:cs="Times New Roman"/>
        </w:rPr>
        <w:t xml:space="preserve">enome version 1.5 (left) and </w:t>
      </w:r>
      <w:r w:rsidR="00CF567B">
        <w:rPr>
          <w:rFonts w:ascii="Times New Roman" w:hAnsi="Times New Roman" w:cs="Times New Roman"/>
        </w:rPr>
        <w:t xml:space="preserve">accurately </w:t>
      </w:r>
      <w:r>
        <w:rPr>
          <w:rFonts w:ascii="Times New Roman" w:hAnsi="Times New Roman" w:cs="Times New Roman"/>
        </w:rPr>
        <w:t>placed scaffolds using recombination information (right).</w:t>
      </w:r>
    </w:p>
    <w:p w14:paraId="79A59822" w14:textId="77777777" w:rsidR="00AF1191" w:rsidRDefault="00AF1191" w:rsidP="00AF1191">
      <w:pPr>
        <w:pStyle w:val="BodyText"/>
      </w:pPr>
    </w:p>
    <w:p w14:paraId="60CA54AC" w14:textId="77777777" w:rsidR="00AF1191" w:rsidRDefault="00AF1191" w:rsidP="00AF1191">
      <w:pPr>
        <w:pStyle w:val="BodyText"/>
      </w:pPr>
    </w:p>
    <w:p w14:paraId="4D1F424B" w14:textId="77777777" w:rsidR="00AF1191" w:rsidRDefault="00AF1191" w:rsidP="00AF1191">
      <w:pPr>
        <w:pStyle w:val="FirstParagraph"/>
        <w:spacing w:before="0" w:after="0"/>
        <w:rPr>
          <w:rFonts w:ascii="Times New Roman" w:hAnsi="Times New Roman" w:cs="Times New Roman"/>
        </w:rPr>
      </w:pPr>
      <w:r w:rsidRPr="008D4A8E">
        <w:rPr>
          <w:rFonts w:ascii="Times New Roman" w:hAnsi="Times New Roman" w:cs="Times New Roman"/>
          <w:noProof/>
        </w:rPr>
        <w:drawing>
          <wp:inline distT="0" distB="0" distL="0" distR="0" wp14:anchorId="7775F6DF" wp14:editId="038CB510">
            <wp:extent cx="5486400" cy="3657600"/>
            <wp:effectExtent l="0" t="0" r="0" b="0"/>
            <wp:docPr id="12" name="Picture 4" descr="genetic-map-qtl-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enetic-map-qtl-figure.png"/>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33F2218" w14:textId="77777777" w:rsidR="00AF1191" w:rsidRPr="006E0172" w:rsidRDefault="00AF1191" w:rsidP="00AF1191">
      <w:pPr>
        <w:pStyle w:val="FirstParagraph"/>
        <w:spacing w:before="0" w:after="0"/>
        <w:rPr>
          <w:rFonts w:ascii="Times New Roman" w:hAnsi="Times New Roman" w:cs="Times New Roman"/>
        </w:rPr>
      </w:pPr>
      <w:r>
        <w:rPr>
          <w:rFonts w:ascii="Times New Roman" w:hAnsi="Times New Roman" w:cs="Times New Roman"/>
        </w:rPr>
        <w:t xml:space="preserve">Figure </w:t>
      </w:r>
      <w:r w:rsidR="00B54DB0">
        <w:rPr>
          <w:rFonts w:ascii="Times New Roman" w:hAnsi="Times New Roman" w:cs="Times New Roman"/>
        </w:rPr>
        <w:t>9</w:t>
      </w:r>
      <w:r w:rsidRPr="006E0172">
        <w:rPr>
          <w:rFonts w:ascii="Times New Roman" w:hAnsi="Times New Roman" w:cs="Times New Roman"/>
        </w:rPr>
        <w:t xml:space="preserve">. </w:t>
      </w:r>
      <w:proofErr w:type="gramStart"/>
      <w:r w:rsidRPr="006E0172">
        <w:rPr>
          <w:rFonts w:ascii="Times New Roman" w:hAnsi="Times New Roman" w:cs="Times New Roman"/>
        </w:rPr>
        <w:t>Old and new genetic map comparisons.</w:t>
      </w:r>
      <w:proofErr w:type="gramEnd"/>
      <w:r w:rsidRPr="006E0172">
        <w:rPr>
          <w:rFonts w:ascii="Times New Roman" w:hAnsi="Times New Roman" w:cs="Times New Roman"/>
        </w:rPr>
        <w:t xml:space="preserve"> Genetic markers for each chromosome are displayed in </w:t>
      </w:r>
      <w:proofErr w:type="spellStart"/>
      <w:r w:rsidRPr="006E0172">
        <w:rPr>
          <w:rFonts w:ascii="Times New Roman" w:hAnsi="Times New Roman" w:cs="Times New Roman"/>
        </w:rPr>
        <w:t>centimorgan</w:t>
      </w:r>
      <w:proofErr w:type="spellEnd"/>
      <w:r w:rsidRPr="006E0172">
        <w:rPr>
          <w:rFonts w:ascii="Times New Roman" w:hAnsi="Times New Roman" w:cs="Times New Roman"/>
        </w:rPr>
        <w:t xml:space="preserve"> distance (</w:t>
      </w:r>
      <w:proofErr w:type="spellStart"/>
      <w:r w:rsidRPr="006E0172">
        <w:rPr>
          <w:rFonts w:ascii="Times New Roman" w:hAnsi="Times New Roman" w:cs="Times New Roman"/>
        </w:rPr>
        <w:t>cM</w:t>
      </w:r>
      <w:proofErr w:type="spellEnd"/>
      <w:r w:rsidRPr="006E0172">
        <w:rPr>
          <w:rFonts w:ascii="Times New Roman" w:hAnsi="Times New Roman" w:cs="Times New Roman"/>
        </w:rPr>
        <w:t>) for the old (A) and new (B) genetic maps. Comparison of likelihood odds scores for flowering time QTL using the old (C) and new (D) genetic maps.</w:t>
      </w:r>
    </w:p>
    <w:p w14:paraId="680BCD4E" w14:textId="77777777" w:rsidR="00AF1191" w:rsidRDefault="00AF1191" w:rsidP="00AF1191">
      <w:pPr>
        <w:pStyle w:val="BodyText"/>
      </w:pPr>
    </w:p>
    <w:p w14:paraId="27D01A54" w14:textId="77777777" w:rsidR="00B54DB0" w:rsidRDefault="00B54DB0" w:rsidP="00AF1191">
      <w:pPr>
        <w:pStyle w:val="BodyText"/>
      </w:pPr>
      <w:r w:rsidRPr="00B54DB0">
        <w:rPr>
          <w:noProof/>
        </w:rPr>
        <w:lastRenderedPageBreak/>
        <mc:AlternateContent>
          <mc:Choice Requires="wpg">
            <w:drawing>
              <wp:inline distT="0" distB="0" distL="0" distR="0" wp14:anchorId="480AD797" wp14:editId="62FD9F35">
                <wp:extent cx="5943600" cy="5943600"/>
                <wp:effectExtent l="0" t="0" r="0" b="0"/>
                <wp:docPr id="24" name="Group 22"/>
                <wp:cNvGraphicFramePr/>
                <a:graphic xmlns:a="http://schemas.openxmlformats.org/drawingml/2006/main">
                  <a:graphicData uri="http://schemas.microsoft.com/office/word/2010/wordprocessingGroup">
                    <wpg:wgp>
                      <wpg:cNvGrpSpPr/>
                      <wpg:grpSpPr>
                        <a:xfrm>
                          <a:off x="0" y="0"/>
                          <a:ext cx="5943600" cy="5943600"/>
                          <a:chOff x="0" y="0"/>
                          <a:chExt cx="28266252" cy="28266252"/>
                        </a:xfrm>
                      </wpg:grpSpPr>
                      <pic:pic xmlns:pic="http://schemas.openxmlformats.org/drawingml/2006/picture">
                        <pic:nvPicPr>
                          <pic:cNvPr id="25" name="Picture 25" descr="A01_genetic_vs_physical_v2.3_fixed.pdf"/>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8266252" cy="28266252"/>
                          </a:xfrm>
                          <a:prstGeom prst="rect">
                            <a:avLst/>
                          </a:prstGeom>
                        </pic:spPr>
                      </pic:pic>
                      <wps:wsp>
                        <wps:cNvPr id="26" name="Freeform 26"/>
                        <wps:cNvSpPr/>
                        <wps:spPr>
                          <a:xfrm>
                            <a:off x="2889020" y="1557628"/>
                            <a:ext cx="23492086" cy="23873039"/>
                          </a:xfrm>
                          <a:custGeom>
                            <a:avLst/>
                            <a:gdLst>
                              <a:gd name="connsiteX0" fmla="*/ 23492086 w 23492086"/>
                              <a:gd name="connsiteY0" fmla="*/ 0 h 23873039"/>
                              <a:gd name="connsiteX1" fmla="*/ 22476212 w 23492086"/>
                              <a:gd name="connsiteY1" fmla="*/ 634921 h 23873039"/>
                              <a:gd name="connsiteX2" fmla="*/ 22095260 w 23492086"/>
                              <a:gd name="connsiteY2" fmla="*/ 888890 h 23873039"/>
                              <a:gd name="connsiteX3" fmla="*/ 21333354 w 23492086"/>
                              <a:gd name="connsiteY3" fmla="*/ 1142858 h 23873039"/>
                              <a:gd name="connsiteX4" fmla="*/ 20952401 w 23492086"/>
                              <a:gd name="connsiteY4" fmla="*/ 1396827 h 23873039"/>
                              <a:gd name="connsiteX5" fmla="*/ 19809543 w 23492086"/>
                              <a:gd name="connsiteY5" fmla="*/ 1650795 h 23873039"/>
                              <a:gd name="connsiteX6" fmla="*/ 19428590 w 23492086"/>
                              <a:gd name="connsiteY6" fmla="*/ 1777779 h 23873039"/>
                              <a:gd name="connsiteX7" fmla="*/ 18920653 w 23492086"/>
                              <a:gd name="connsiteY7" fmla="*/ 1904764 h 23873039"/>
                              <a:gd name="connsiteX8" fmla="*/ 18158748 w 23492086"/>
                              <a:gd name="connsiteY8" fmla="*/ 2158732 h 23873039"/>
                              <a:gd name="connsiteX9" fmla="*/ 17777795 w 23492086"/>
                              <a:gd name="connsiteY9" fmla="*/ 2285716 h 23873039"/>
                              <a:gd name="connsiteX10" fmla="*/ 17396842 w 23492086"/>
                              <a:gd name="connsiteY10" fmla="*/ 2666669 h 23873039"/>
                              <a:gd name="connsiteX11" fmla="*/ 16507952 w 23492086"/>
                              <a:gd name="connsiteY11" fmla="*/ 3047622 h 23873039"/>
                              <a:gd name="connsiteX12" fmla="*/ 15746047 w 23492086"/>
                              <a:gd name="connsiteY12" fmla="*/ 3555559 h 23873039"/>
                              <a:gd name="connsiteX13" fmla="*/ 15619063 w 23492086"/>
                              <a:gd name="connsiteY13" fmla="*/ 3936512 h 23873039"/>
                              <a:gd name="connsiteX14" fmla="*/ 15238110 w 23492086"/>
                              <a:gd name="connsiteY14" fmla="*/ 4063496 h 23873039"/>
                              <a:gd name="connsiteX15" fmla="*/ 14857157 w 23492086"/>
                              <a:gd name="connsiteY15" fmla="*/ 4317464 h 23873039"/>
                              <a:gd name="connsiteX16" fmla="*/ 14095252 w 23492086"/>
                              <a:gd name="connsiteY16" fmla="*/ 4825401 h 23873039"/>
                              <a:gd name="connsiteX17" fmla="*/ 13460330 w 23492086"/>
                              <a:gd name="connsiteY17" fmla="*/ 5333338 h 23873039"/>
                              <a:gd name="connsiteX18" fmla="*/ 12698425 w 23492086"/>
                              <a:gd name="connsiteY18" fmla="*/ 6222228 h 23873039"/>
                              <a:gd name="connsiteX19" fmla="*/ 12190488 w 23492086"/>
                              <a:gd name="connsiteY19" fmla="*/ 6984134 h 23873039"/>
                              <a:gd name="connsiteX20" fmla="*/ 11936519 w 23492086"/>
                              <a:gd name="connsiteY20" fmla="*/ 7873024 h 23873039"/>
                              <a:gd name="connsiteX21" fmla="*/ 11682551 w 23492086"/>
                              <a:gd name="connsiteY21" fmla="*/ 8888898 h 23873039"/>
                              <a:gd name="connsiteX22" fmla="*/ 11301598 w 23492086"/>
                              <a:gd name="connsiteY22" fmla="*/ 13333346 h 23873039"/>
                              <a:gd name="connsiteX23" fmla="*/ 10920645 w 23492086"/>
                              <a:gd name="connsiteY23" fmla="*/ 16253984 h 23873039"/>
                              <a:gd name="connsiteX24" fmla="*/ 10412708 w 23492086"/>
                              <a:gd name="connsiteY24" fmla="*/ 17015890 h 23873039"/>
                              <a:gd name="connsiteX25" fmla="*/ 9904771 w 23492086"/>
                              <a:gd name="connsiteY25" fmla="*/ 17142874 h 23873039"/>
                              <a:gd name="connsiteX26" fmla="*/ 9523819 w 23492086"/>
                              <a:gd name="connsiteY26" fmla="*/ 17523827 h 23873039"/>
                              <a:gd name="connsiteX27" fmla="*/ 8380960 w 23492086"/>
                              <a:gd name="connsiteY27" fmla="*/ 18285732 h 23873039"/>
                              <a:gd name="connsiteX28" fmla="*/ 8000007 w 23492086"/>
                              <a:gd name="connsiteY28" fmla="*/ 18539701 h 23873039"/>
                              <a:gd name="connsiteX29" fmla="*/ 7492070 w 23492086"/>
                              <a:gd name="connsiteY29" fmla="*/ 18920654 h 23873039"/>
                              <a:gd name="connsiteX30" fmla="*/ 7111118 w 23492086"/>
                              <a:gd name="connsiteY30" fmla="*/ 19047638 h 23873039"/>
                              <a:gd name="connsiteX31" fmla="*/ 6476196 w 23492086"/>
                              <a:gd name="connsiteY31" fmla="*/ 19555575 h 23873039"/>
                              <a:gd name="connsiteX32" fmla="*/ 6095244 w 23492086"/>
                              <a:gd name="connsiteY32" fmla="*/ 19809543 h 23873039"/>
                              <a:gd name="connsiteX33" fmla="*/ 5333338 w 23492086"/>
                              <a:gd name="connsiteY33" fmla="*/ 20063512 h 23873039"/>
                              <a:gd name="connsiteX34" fmla="*/ 4571433 w 23492086"/>
                              <a:gd name="connsiteY34" fmla="*/ 20444465 h 23873039"/>
                              <a:gd name="connsiteX35" fmla="*/ 4190480 w 23492086"/>
                              <a:gd name="connsiteY35" fmla="*/ 20698433 h 23873039"/>
                              <a:gd name="connsiteX36" fmla="*/ 3809527 w 23492086"/>
                              <a:gd name="connsiteY36" fmla="*/ 21206370 h 23873039"/>
                              <a:gd name="connsiteX37" fmla="*/ 3428574 w 23492086"/>
                              <a:gd name="connsiteY37" fmla="*/ 21460339 h 23873039"/>
                              <a:gd name="connsiteX38" fmla="*/ 2539685 w 23492086"/>
                              <a:gd name="connsiteY38" fmla="*/ 21841291 h 23873039"/>
                              <a:gd name="connsiteX39" fmla="*/ 2158732 w 23492086"/>
                              <a:gd name="connsiteY39" fmla="*/ 22095260 h 23873039"/>
                              <a:gd name="connsiteX40" fmla="*/ 1777779 w 23492086"/>
                              <a:gd name="connsiteY40" fmla="*/ 22222244 h 23873039"/>
                              <a:gd name="connsiteX41" fmla="*/ 1523811 w 23492086"/>
                              <a:gd name="connsiteY41" fmla="*/ 22603197 h 23873039"/>
                              <a:gd name="connsiteX42" fmla="*/ 761905 w 23492086"/>
                              <a:gd name="connsiteY42" fmla="*/ 22984150 h 23873039"/>
                              <a:gd name="connsiteX43" fmla="*/ 634921 w 23492086"/>
                              <a:gd name="connsiteY43" fmla="*/ 23365102 h 23873039"/>
                              <a:gd name="connsiteX44" fmla="*/ 253968 w 23492086"/>
                              <a:gd name="connsiteY44" fmla="*/ 23619071 h 23873039"/>
                              <a:gd name="connsiteX45" fmla="*/ 0 w 23492086"/>
                              <a:gd name="connsiteY45" fmla="*/ 23873039 h 23873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23492086" h="23873039">
                                <a:moveTo>
                                  <a:pt x="23492086" y="0"/>
                                </a:moveTo>
                                <a:cubicBezTo>
                                  <a:pt x="22034855" y="1165785"/>
                                  <a:pt x="23468779" y="138637"/>
                                  <a:pt x="22476212" y="634921"/>
                                </a:cubicBezTo>
                                <a:cubicBezTo>
                                  <a:pt x="22339708" y="703173"/>
                                  <a:pt x="22234722" y="826907"/>
                                  <a:pt x="22095260" y="888890"/>
                                </a:cubicBezTo>
                                <a:cubicBezTo>
                                  <a:pt x="21850627" y="997616"/>
                                  <a:pt x="21333354" y="1142858"/>
                                  <a:pt x="21333354" y="1142858"/>
                                </a:cubicBezTo>
                                <a:cubicBezTo>
                                  <a:pt x="21206370" y="1227514"/>
                                  <a:pt x="21092677" y="1336709"/>
                                  <a:pt x="20952401" y="1396827"/>
                                </a:cubicBezTo>
                                <a:cubicBezTo>
                                  <a:pt x="20769903" y="1475040"/>
                                  <a:pt x="19954181" y="1614635"/>
                                  <a:pt x="19809543" y="1650795"/>
                                </a:cubicBezTo>
                                <a:cubicBezTo>
                                  <a:pt x="19679686" y="1683259"/>
                                  <a:pt x="19557293" y="1741007"/>
                                  <a:pt x="19428590" y="1777779"/>
                                </a:cubicBezTo>
                                <a:cubicBezTo>
                                  <a:pt x="19260782" y="1825724"/>
                                  <a:pt x="19087816" y="1854615"/>
                                  <a:pt x="18920653" y="1904764"/>
                                </a:cubicBezTo>
                                <a:cubicBezTo>
                                  <a:pt x="18664237" y="1981689"/>
                                  <a:pt x="18412716" y="2074076"/>
                                  <a:pt x="18158748" y="2158732"/>
                                </a:cubicBezTo>
                                <a:lnTo>
                                  <a:pt x="17777795" y="2285716"/>
                                </a:lnTo>
                                <a:cubicBezTo>
                                  <a:pt x="17650811" y="2412700"/>
                                  <a:pt x="17542975" y="2562288"/>
                                  <a:pt x="17396842" y="2666669"/>
                                </a:cubicBezTo>
                                <a:cubicBezTo>
                                  <a:pt x="17122239" y="2862814"/>
                                  <a:pt x="16818840" y="2943993"/>
                                  <a:pt x="16507952" y="3047622"/>
                                </a:cubicBezTo>
                                <a:cubicBezTo>
                                  <a:pt x="16253984" y="3216934"/>
                                  <a:pt x="15842570" y="3265990"/>
                                  <a:pt x="15746047" y="3555559"/>
                                </a:cubicBezTo>
                                <a:cubicBezTo>
                                  <a:pt x="15703719" y="3682543"/>
                                  <a:pt x="15713712" y="3841863"/>
                                  <a:pt x="15619063" y="3936512"/>
                                </a:cubicBezTo>
                                <a:cubicBezTo>
                                  <a:pt x="15524414" y="4031161"/>
                                  <a:pt x="15357832" y="4003635"/>
                                  <a:pt x="15238110" y="4063496"/>
                                </a:cubicBezTo>
                                <a:cubicBezTo>
                                  <a:pt x="15101606" y="4131748"/>
                                  <a:pt x="14984141" y="4232808"/>
                                  <a:pt x="14857157" y="4317464"/>
                                </a:cubicBezTo>
                                <a:cubicBezTo>
                                  <a:pt x="14219557" y="5273867"/>
                                  <a:pt x="15079245" y="4169406"/>
                                  <a:pt x="14095252" y="4825401"/>
                                </a:cubicBezTo>
                                <a:cubicBezTo>
                                  <a:pt x="12946493" y="5591240"/>
                                  <a:pt x="14705729" y="4918206"/>
                                  <a:pt x="13460330" y="5333338"/>
                                </a:cubicBezTo>
                                <a:cubicBezTo>
                                  <a:pt x="13021878" y="5771791"/>
                                  <a:pt x="13078525" y="5679228"/>
                                  <a:pt x="12698425" y="6222228"/>
                                </a:cubicBezTo>
                                <a:cubicBezTo>
                                  <a:pt x="12523386" y="6472284"/>
                                  <a:pt x="12287011" y="6694565"/>
                                  <a:pt x="12190488" y="6984134"/>
                                </a:cubicBezTo>
                                <a:cubicBezTo>
                                  <a:pt x="11886022" y="7897534"/>
                                  <a:pt x="12255419" y="6756877"/>
                                  <a:pt x="11936519" y="7873024"/>
                                </a:cubicBezTo>
                                <a:cubicBezTo>
                                  <a:pt x="11767696" y="8463902"/>
                                  <a:pt x="11793195" y="8114387"/>
                                  <a:pt x="11682551" y="8888898"/>
                                </a:cubicBezTo>
                                <a:cubicBezTo>
                                  <a:pt x="11520495" y="10023294"/>
                                  <a:pt x="11334949" y="12833077"/>
                                  <a:pt x="11301598" y="13333346"/>
                                </a:cubicBezTo>
                                <a:cubicBezTo>
                                  <a:pt x="11188903" y="15023773"/>
                                  <a:pt x="11529079" y="15239927"/>
                                  <a:pt x="10920645" y="16253984"/>
                                </a:cubicBezTo>
                                <a:cubicBezTo>
                                  <a:pt x="10763604" y="16515719"/>
                                  <a:pt x="10708827" y="16941860"/>
                                  <a:pt x="10412708" y="17015890"/>
                                </a:cubicBezTo>
                                <a:lnTo>
                                  <a:pt x="9904771" y="17142874"/>
                                </a:lnTo>
                                <a:cubicBezTo>
                                  <a:pt x="9777787" y="17269858"/>
                                  <a:pt x="9665573" y="17413574"/>
                                  <a:pt x="9523819" y="17523827"/>
                                </a:cubicBezTo>
                                <a:cubicBezTo>
                                  <a:pt x="9523804" y="17523839"/>
                                  <a:pt x="8571444" y="18158742"/>
                                  <a:pt x="8380960" y="18285732"/>
                                </a:cubicBezTo>
                                <a:cubicBezTo>
                                  <a:pt x="8253976" y="18370388"/>
                                  <a:pt x="8122100" y="18448131"/>
                                  <a:pt x="8000007" y="18539701"/>
                                </a:cubicBezTo>
                                <a:cubicBezTo>
                                  <a:pt x="7830695" y="18666685"/>
                                  <a:pt x="7675825" y="18815651"/>
                                  <a:pt x="7492070" y="18920654"/>
                                </a:cubicBezTo>
                                <a:cubicBezTo>
                                  <a:pt x="7375853" y="18987064"/>
                                  <a:pt x="7238102" y="19005310"/>
                                  <a:pt x="7111118" y="19047638"/>
                                </a:cubicBezTo>
                                <a:cubicBezTo>
                                  <a:pt x="6682995" y="19689822"/>
                                  <a:pt x="7089557" y="19248895"/>
                                  <a:pt x="6476196" y="19555575"/>
                                </a:cubicBezTo>
                                <a:cubicBezTo>
                                  <a:pt x="6339692" y="19623827"/>
                                  <a:pt x="6234706" y="19747560"/>
                                  <a:pt x="6095244" y="19809543"/>
                                </a:cubicBezTo>
                                <a:cubicBezTo>
                                  <a:pt x="5850611" y="19918269"/>
                                  <a:pt x="5556083" y="19915015"/>
                                  <a:pt x="5333338" y="20063512"/>
                                </a:cubicBezTo>
                                <a:cubicBezTo>
                                  <a:pt x="4241579" y="20791350"/>
                                  <a:pt x="5622907" y="19918727"/>
                                  <a:pt x="4571433" y="20444465"/>
                                </a:cubicBezTo>
                                <a:cubicBezTo>
                                  <a:pt x="4434929" y="20512717"/>
                                  <a:pt x="4317464" y="20613777"/>
                                  <a:pt x="4190480" y="20698433"/>
                                </a:cubicBezTo>
                                <a:cubicBezTo>
                                  <a:pt x="4063496" y="20867745"/>
                                  <a:pt x="3959179" y="21056718"/>
                                  <a:pt x="3809527" y="21206370"/>
                                </a:cubicBezTo>
                                <a:cubicBezTo>
                                  <a:pt x="3701611" y="21314286"/>
                                  <a:pt x="3561082" y="21384620"/>
                                  <a:pt x="3428574" y="21460339"/>
                                </a:cubicBezTo>
                                <a:cubicBezTo>
                                  <a:pt x="2989215" y="21711401"/>
                                  <a:pt x="2967072" y="21698829"/>
                                  <a:pt x="2539685" y="21841291"/>
                                </a:cubicBezTo>
                                <a:cubicBezTo>
                                  <a:pt x="2412701" y="21925947"/>
                                  <a:pt x="2295236" y="22027008"/>
                                  <a:pt x="2158732" y="22095260"/>
                                </a:cubicBezTo>
                                <a:cubicBezTo>
                                  <a:pt x="2039010" y="22155121"/>
                                  <a:pt x="1882301" y="22138627"/>
                                  <a:pt x="1777779" y="22222244"/>
                                </a:cubicBezTo>
                                <a:cubicBezTo>
                                  <a:pt x="1658606" y="22317583"/>
                                  <a:pt x="1631727" y="22495281"/>
                                  <a:pt x="1523811" y="22603197"/>
                                </a:cubicBezTo>
                                <a:cubicBezTo>
                                  <a:pt x="1277650" y="22849358"/>
                                  <a:pt x="1071741" y="22880871"/>
                                  <a:pt x="761905" y="22984150"/>
                                </a:cubicBezTo>
                                <a:cubicBezTo>
                                  <a:pt x="719577" y="23111134"/>
                                  <a:pt x="718538" y="23260580"/>
                                  <a:pt x="634921" y="23365102"/>
                                </a:cubicBezTo>
                                <a:cubicBezTo>
                                  <a:pt x="539582" y="23484275"/>
                                  <a:pt x="373141" y="23523732"/>
                                  <a:pt x="253968" y="23619071"/>
                                </a:cubicBezTo>
                                <a:cubicBezTo>
                                  <a:pt x="160481" y="23693861"/>
                                  <a:pt x="84656" y="23788383"/>
                                  <a:pt x="0" y="23873039"/>
                                </a:cubicBezTo>
                              </a:path>
                            </a:pathLst>
                          </a:custGeom>
                          <a:noFill/>
                          <a:ln w="57150" cmpd="sng">
                            <a:solidFill>
                              <a:srgbClr val="FF0000"/>
                            </a:solidFill>
                          </a:ln>
                          <a:effectLst/>
                        </wps:spPr>
                        <wps:style>
                          <a:lnRef idx="2">
                            <a:schemeClr val="accent1"/>
                          </a:lnRef>
                          <a:fillRef idx="0">
                            <a:schemeClr val="accent1"/>
                          </a:fillRef>
                          <a:effectRef idx="1">
                            <a:schemeClr val="accent1"/>
                          </a:effectRef>
                          <a:fontRef idx="minor">
                            <a:schemeClr val="tx1"/>
                          </a:fontRef>
                        </wps:style>
                        <wps:txbx>
                          <w:txbxContent>
                            <w:p w14:paraId="782775CF" w14:textId="77777777" w:rsidR="00CF567B" w:rsidRDefault="00CF567B" w:rsidP="00B54DB0">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2" o:spid="_x0000_s1026" style="width:468pt;height:468pt;mso-position-horizontal-relative:char;mso-position-vertical-relative:line" coordsize="28266252,2826625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A01_genetic_vs_physical_v2.3_fixed.pdf" style="position:absolute;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f47EAAAA2wAAAA8AAABkcnMvZG93bnJldi54bWxEj0FrwkAUhO8F/8PyhN7qRltFoqtIqaW9VRME&#10;b4/sMxvMvg3ZNcb++m5B8DjMzDfMct3bWnTU+sqxgvEoAUFcOF1xqSDPti9zED4ga6wdk4IbeViv&#10;Bk9LTLW78o66fShFhLBPUYEJoUml9IUhi37kGuLonVxrMUTZllK3eI1wW8tJksykxYrjgsGG3g0V&#10;5/3FKsjyj/HuJ2Tm+Nn9vta3Q/f2nUulnof9ZgEiUB8e4Xv7SyuYTOH/S/wBc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TTf47EAAAA2wAAAA8AAAAAAAAAAAAAAAAAnAIA&#10;AGRycy9kb3ducmV2LnhtbFBLBQYAAAAABAAEAPcAAACNAwAAAAA=&#10;">
                  <v:imagedata r:id="rId41" o:title="A01_genetic_vs_physical_v2.3_fixed.pdf"/>
                  <v:path arrowok="t"/>
                </v:shape>
                <v:shape id="Freeform 26" o:spid="_x0000_s1028" style="position:absolute;left:2889020;top:1557628;width:23492086;height:23873039;visibility:visible;mso-wrap-style:square;v-text-anchor:middle" coordsize="23492086,238730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Q98wwAA&#10;ANsAAAAPAAAAZHJzL2Rvd25yZXYueG1sRI/LisJAFET3A/MPzR1wN3biiI+YVnREcOHGxwdc0jcP&#10;TN8O6VajX28Lgsuiqk5R6aIztbhS6yrLCuJ+BII4s7riQsHpuPmdgHAeWWNtmRTcycFi/v2VYqLt&#10;jfd0PfhCBAi7BBWU3jeJlC4ryaDr24Y4eLltDfog20LqFm8Bbmo5iKKRNFhxWCixof+SsvPhYhQY&#10;X52m081uuIpxfIl3+fpR/x2V6v10yxkIT53/hN/trVYwGMHrS/g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DQ98wwAAANsAAAAPAAAAAAAAAAAAAAAAAJcCAABkcnMvZG93&#10;bnJldi54bWxQSwUGAAAAAAQABAD1AAAAhwMAAAAA&#10;" adj="-11796480,,5400" path="m23492086,0c22034855,1165785,23468779,138637,22476212,634921,22339708,703173,22234722,826907,22095260,888890,21850627,997616,21333354,1142858,21333354,1142858,21206370,1227514,21092677,1336709,20952401,1396827,20769903,1475040,19954181,1614635,19809543,1650795,19679686,1683259,19557293,1741007,19428590,1777779,19260782,1825724,19087816,1854615,18920653,1904764,18664237,1981689,18412716,2074076,18158748,2158732l17777795,2285716c17650811,2412700,17542975,2562288,17396842,2666669,17122239,2862814,16818840,2943993,16507952,3047622,16253984,3216934,15842570,3265990,15746047,3555559,15703719,3682543,15713712,3841863,15619063,3936512,15524414,4031161,15357832,4003635,15238110,4063496,15101606,4131748,14984141,4232808,14857157,4317464,14219557,5273867,15079245,4169406,14095252,4825401,12946493,5591240,14705729,4918206,13460330,5333338,13021878,5771791,13078525,5679228,12698425,6222228,12523386,6472284,12287011,6694565,12190488,6984134,11886022,7897534,12255419,6756877,11936519,7873024,11767696,8463902,11793195,8114387,11682551,8888898,11520495,10023294,11334949,12833077,11301598,13333346,11188903,15023773,11529079,15239927,10920645,16253984,10763604,16515719,10708827,16941860,10412708,17015890l9904771,17142874c9777787,17269858,9665573,17413574,9523819,17523827,9523804,17523839,8571444,18158742,8380960,18285732,8253976,18370388,8122100,18448131,8000007,18539701,7830695,18666685,7675825,18815651,7492070,18920654,7375853,18987064,7238102,19005310,7111118,19047638,6682995,19689822,7089557,19248895,6476196,19555575,6339692,19623827,6234706,19747560,6095244,19809543,5850611,19918269,5556083,19915015,5333338,20063512,4241579,20791350,5622907,19918727,4571433,20444465,4434929,20512717,4317464,20613777,4190480,20698433,4063496,20867745,3959179,21056718,3809527,21206370,3701611,21314286,3561082,21384620,3428574,21460339,2989215,21711401,2967072,21698829,2539685,21841291,2412701,21925947,2295236,22027008,2158732,22095260,2039010,22155121,1882301,22138627,1777779,22222244,1658606,22317583,1631727,22495281,1523811,22603197,1277650,22849358,1071741,22880871,761905,22984150,719577,23111134,718538,23260580,634921,23365102,539582,23484275,373141,23523732,253968,23619071,160481,23693861,84656,23788383,,23873039e" filled="f" strokecolor="red" strokeweight="4.5pt">
                  <v:stroke joinstyle="miter"/>
                  <v:formulas/>
                  <v:path arrowok="t" o:connecttype="custom" o:connectlocs="23492086,0;22476212,634921;22095260,888890;21333354,1142858;20952401,1396827;19809543,1650795;19428590,1777779;18920653,1904764;18158748,2158732;17777795,2285716;17396842,2666669;16507952,3047622;15746047,3555559;15619063,3936512;15238110,4063496;14857157,4317464;14095252,4825401;13460330,5333338;12698425,6222228;12190488,6984134;11936519,7873024;11682551,8888898;11301598,13333346;10920645,16253984;10412708,17015890;9904771,17142874;9523819,17523827;8380960,18285732;8000007,18539701;7492070,18920654;7111118,19047638;6476196,19555575;6095244,19809543;5333338,20063512;4571433,20444465;4190480,20698433;3809527,21206370;3428574,21460339;2539685,21841291;2158732,22095260;1777779,22222244;1523811,22603197;761905,22984150;634921,23365102;253968,23619071;0,23873039" o:connectangles="0,0,0,0,0,0,0,0,0,0,0,0,0,0,0,0,0,0,0,0,0,0,0,0,0,0,0,0,0,0,0,0,0,0,0,0,0,0,0,0,0,0,0,0,0,0" textboxrect="0,0,23492086,23873039"/>
                  <v:textbox>
                    <w:txbxContent>
                      <w:p w14:paraId="782775CF" w14:textId="77777777" w:rsidR="0051038F" w:rsidRDefault="0051038F" w:rsidP="00B54DB0">
                        <w:pPr>
                          <w:rPr>
                            <w:rFonts w:eastAsia="Times New Roman" w:cs="Times New Roman"/>
                          </w:rPr>
                        </w:pPr>
                      </w:p>
                    </w:txbxContent>
                  </v:textbox>
                </v:shape>
                <w10:anchorlock/>
              </v:group>
            </w:pict>
          </mc:Fallback>
        </mc:AlternateContent>
      </w:r>
    </w:p>
    <w:p w14:paraId="758EDF0E" w14:textId="19A97983" w:rsidR="00B54DB0" w:rsidRPr="00FF6E8E" w:rsidRDefault="00B54DB0" w:rsidP="00AF1191">
      <w:pPr>
        <w:pStyle w:val="BodyText"/>
        <w:rPr>
          <w:ins w:id="33" w:author="Robert" w:date="2016-07-04T13:16:00Z"/>
          <w:rFonts w:ascii="Times New Roman" w:hAnsi="Times New Roman" w:cs="Times New Roman"/>
        </w:rPr>
      </w:pPr>
      <w:r w:rsidRPr="00FF6E8E">
        <w:rPr>
          <w:rFonts w:ascii="Times New Roman" w:hAnsi="Times New Roman" w:cs="Times New Roman"/>
        </w:rPr>
        <w:t xml:space="preserve">Figure 10. </w:t>
      </w:r>
      <w:proofErr w:type="gramStart"/>
      <w:r w:rsidR="00CF567B">
        <w:rPr>
          <w:rFonts w:ascii="Times New Roman" w:hAnsi="Times New Roman" w:cs="Times New Roman"/>
        </w:rPr>
        <w:t>A s</w:t>
      </w:r>
      <w:r w:rsidRPr="00FF6E8E">
        <w:rPr>
          <w:rFonts w:ascii="Times New Roman" w:hAnsi="Times New Roman" w:cs="Times New Roman"/>
        </w:rPr>
        <w:t xml:space="preserve">pline regression </w:t>
      </w:r>
      <w:r w:rsidR="00CF567B">
        <w:rPr>
          <w:rFonts w:ascii="Times New Roman" w:hAnsi="Times New Roman" w:cs="Times New Roman"/>
        </w:rPr>
        <w:t>example for converting between physical and genetic distance on chromosome A01.</w:t>
      </w:r>
      <w:proofErr w:type="gramEnd"/>
      <w:r w:rsidR="00CF567B">
        <w:rPr>
          <w:rFonts w:ascii="Times New Roman" w:hAnsi="Times New Roman" w:cs="Times New Roman"/>
        </w:rPr>
        <w:t xml:space="preserve"> These conversions can be used </w:t>
      </w:r>
      <w:r w:rsidRPr="00FF6E8E">
        <w:rPr>
          <w:rFonts w:ascii="Times New Roman" w:hAnsi="Times New Roman" w:cs="Times New Roman"/>
        </w:rPr>
        <w:t>for sub</w:t>
      </w:r>
      <w:r w:rsidR="00CF567B">
        <w:rPr>
          <w:rFonts w:ascii="Times New Roman" w:hAnsi="Times New Roman" w:cs="Times New Roman"/>
        </w:rPr>
        <w:t xml:space="preserve"> </w:t>
      </w:r>
      <w:r w:rsidRPr="00FF6E8E">
        <w:rPr>
          <w:rFonts w:ascii="Times New Roman" w:hAnsi="Times New Roman" w:cs="Times New Roman"/>
        </w:rPr>
        <w:t xml:space="preserve">setting genomic ranges for genes underlying significant </w:t>
      </w:r>
      <w:commentRangeStart w:id="34"/>
      <w:r w:rsidRPr="00FF6E8E">
        <w:rPr>
          <w:rFonts w:ascii="Times New Roman" w:hAnsi="Times New Roman" w:cs="Times New Roman"/>
        </w:rPr>
        <w:t>QTL</w:t>
      </w:r>
      <w:commentRangeEnd w:id="34"/>
      <w:r w:rsidR="006C3828" w:rsidRPr="00FF6E8E">
        <w:rPr>
          <w:rStyle w:val="CommentReference"/>
          <w:rFonts w:ascii="Times New Roman" w:hAnsi="Times New Roman" w:cs="Times New Roman"/>
          <w:sz w:val="24"/>
          <w:szCs w:val="24"/>
        </w:rPr>
        <w:commentReference w:id="34"/>
      </w:r>
      <w:r w:rsidRPr="00FF6E8E">
        <w:rPr>
          <w:rFonts w:ascii="Times New Roman" w:hAnsi="Times New Roman" w:cs="Times New Roman"/>
        </w:rPr>
        <w:t xml:space="preserve">. </w:t>
      </w:r>
    </w:p>
    <w:p w14:paraId="61EAA3B0" w14:textId="77777777" w:rsidR="00DE0FEB" w:rsidRDefault="00DE0FEB" w:rsidP="00AF1191">
      <w:pPr>
        <w:pStyle w:val="BodyText"/>
        <w:rPr>
          <w:rFonts w:ascii="Times New Roman" w:hAnsi="Times New Roman" w:cs="Times New Roman"/>
        </w:rPr>
      </w:pPr>
    </w:p>
    <w:p w14:paraId="09DF89DE" w14:textId="77777777" w:rsidR="00FF6E8E" w:rsidRDefault="00FF6E8E" w:rsidP="00AF1191">
      <w:pPr>
        <w:pStyle w:val="BodyText"/>
        <w:rPr>
          <w:rFonts w:ascii="Times New Roman" w:hAnsi="Times New Roman" w:cs="Times New Roman"/>
        </w:rPr>
      </w:pPr>
    </w:p>
    <w:p w14:paraId="5FB8BD1F" w14:textId="77777777" w:rsidR="00FF6E8E" w:rsidRDefault="00FF6E8E" w:rsidP="00AF1191">
      <w:pPr>
        <w:pStyle w:val="BodyText"/>
        <w:rPr>
          <w:rFonts w:ascii="Times New Roman" w:hAnsi="Times New Roman" w:cs="Times New Roman"/>
        </w:rPr>
      </w:pPr>
    </w:p>
    <w:p w14:paraId="4D3C464C" w14:textId="77777777" w:rsidR="00FF6E8E" w:rsidRDefault="00FF6E8E" w:rsidP="00AF1191">
      <w:pPr>
        <w:pStyle w:val="BodyText"/>
        <w:rPr>
          <w:rFonts w:ascii="Times New Roman" w:hAnsi="Times New Roman" w:cs="Times New Roman"/>
        </w:rPr>
      </w:pPr>
    </w:p>
    <w:p w14:paraId="1C61AB00" w14:textId="77777777" w:rsidR="00FF6E8E" w:rsidRDefault="00FF6E8E" w:rsidP="00AF1191">
      <w:pPr>
        <w:pStyle w:val="BodyText"/>
        <w:rPr>
          <w:rFonts w:ascii="Times New Roman" w:hAnsi="Times New Roman" w:cs="Times New Roman"/>
        </w:rPr>
      </w:pPr>
    </w:p>
    <w:p w14:paraId="69E9ED39" w14:textId="77777777" w:rsidR="00FF6E8E" w:rsidRPr="00FF6E8E" w:rsidRDefault="00FF6E8E" w:rsidP="00AF1191">
      <w:pPr>
        <w:pStyle w:val="BodyText"/>
        <w:rPr>
          <w:rFonts w:ascii="Times New Roman" w:hAnsi="Times New Roman" w:cs="Times New Roman"/>
        </w:rPr>
      </w:pPr>
    </w:p>
    <w:p w14:paraId="05D2B88D" w14:textId="69705DF8" w:rsidR="00DE0FEB" w:rsidRPr="00FF6E8E" w:rsidRDefault="00DE0FEB" w:rsidP="00AF1191">
      <w:pPr>
        <w:pStyle w:val="BodyText"/>
        <w:rPr>
          <w:rFonts w:ascii="Times New Roman" w:hAnsi="Times New Roman" w:cs="Times New Roman"/>
        </w:rPr>
      </w:pPr>
      <w:r w:rsidRPr="00FF6E8E">
        <w:rPr>
          <w:rFonts w:ascii="Times New Roman" w:hAnsi="Times New Roman" w:cs="Times New Roman"/>
        </w:rPr>
        <w:t>Bibliography</w:t>
      </w:r>
    </w:p>
    <w:p w14:paraId="1B7A2125" w14:textId="77777777" w:rsidR="00A74FB3" w:rsidRPr="00A74FB3" w:rsidRDefault="00DE0FEB" w:rsidP="00A74FB3">
      <w:pPr>
        <w:pStyle w:val="Bibliography"/>
        <w:rPr>
          <w:rFonts w:ascii="Times New Roman" w:hAnsi="Times New Roman" w:cs="Times New Roman"/>
        </w:rPr>
      </w:pPr>
      <w:r w:rsidRPr="00FF6E8E">
        <w:rPr>
          <w:rFonts w:ascii="Times New Roman" w:hAnsi="Times New Roman" w:cs="Times New Roman"/>
        </w:rPr>
        <w:fldChar w:fldCharType="begin"/>
      </w:r>
      <w:r w:rsidR="004E2E2E">
        <w:rPr>
          <w:rFonts w:ascii="Times New Roman" w:hAnsi="Times New Roman" w:cs="Times New Roman"/>
        </w:rPr>
        <w:instrText xml:space="preserve"> ADDIN ZOTERO_BIBL {"custom":[]} CSL_BIBLIOGRAPHY </w:instrText>
      </w:r>
      <w:r w:rsidRPr="00FF6E8E">
        <w:rPr>
          <w:rFonts w:ascii="Times New Roman" w:hAnsi="Times New Roman" w:cs="Times New Roman"/>
        </w:rPr>
        <w:fldChar w:fldCharType="separate"/>
      </w:r>
      <w:r w:rsidR="00A74FB3" w:rsidRPr="00A74FB3">
        <w:rPr>
          <w:rFonts w:ascii="Times New Roman" w:hAnsi="Times New Roman" w:cs="Times New Roman"/>
        </w:rPr>
        <w:t xml:space="preserve">Baker, R. L., W. F. Leong, M. T. Brock, R. J. C. Markelz, M. F. Covington </w:t>
      </w:r>
      <w:r w:rsidR="00A74FB3" w:rsidRPr="00A74FB3">
        <w:rPr>
          <w:rFonts w:ascii="Times New Roman" w:hAnsi="Times New Roman" w:cs="Times New Roman"/>
          <w:i/>
          <w:iCs/>
        </w:rPr>
        <w:t>et al.</w:t>
      </w:r>
      <w:r w:rsidR="00A74FB3" w:rsidRPr="00A74FB3">
        <w:rPr>
          <w:rFonts w:ascii="Times New Roman" w:hAnsi="Times New Roman" w:cs="Times New Roman"/>
        </w:rPr>
        <w:t>, 2015 Modeling development and quantitative trait mapping reveal independent genetic modules for leaf size and shape. New Phytol. 208: 257–268.</w:t>
      </w:r>
    </w:p>
    <w:p w14:paraId="37564BA7"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 xml:space="preserve">Brock, M. T., J. M. Dechaine, F. L. Iniguez-Luy, J. N. Maloof, J. R. Stinchcombe </w:t>
      </w:r>
      <w:r w:rsidRPr="00A74FB3">
        <w:rPr>
          <w:rFonts w:ascii="Times New Roman" w:hAnsi="Times New Roman" w:cs="Times New Roman"/>
          <w:i/>
          <w:iCs/>
        </w:rPr>
        <w:t>et al.</w:t>
      </w:r>
      <w:r w:rsidRPr="00A74FB3">
        <w:rPr>
          <w:rFonts w:ascii="Times New Roman" w:hAnsi="Times New Roman" w:cs="Times New Roman"/>
        </w:rPr>
        <w:t>, 2010 Floral Genetic Architecture: An Examination of QTL Architecture Underlying Floral (Co)Variation Across Environments. Genetics 186: 1451–1465.</w:t>
      </w:r>
    </w:p>
    <w:p w14:paraId="04A11CE3"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Broman, K. W., H. Wu, Ś. Sen, and G. A. Churchill, 2003 R/qtl: QTL mapping in experimental crosses. Bioinformatics 19: 889–890.</w:t>
      </w:r>
    </w:p>
    <w:p w14:paraId="33DDF46D"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 xml:space="preserve">Chalhoub, B., F. Denoeud, S. Liu, I. A. P. Parkin, H. Tang </w:t>
      </w:r>
      <w:r w:rsidRPr="00A74FB3">
        <w:rPr>
          <w:rFonts w:ascii="Times New Roman" w:hAnsi="Times New Roman" w:cs="Times New Roman"/>
          <w:i/>
          <w:iCs/>
        </w:rPr>
        <w:t>et al.</w:t>
      </w:r>
      <w:r w:rsidRPr="00A74FB3">
        <w:rPr>
          <w:rFonts w:ascii="Times New Roman" w:hAnsi="Times New Roman" w:cs="Times New Roman"/>
        </w:rPr>
        <w:t>, 2014 Early allopolyploid evolution in the post-Neolithic Brassica napus oilseed genome. Science 345: 950–953.</w:t>
      </w:r>
    </w:p>
    <w:p w14:paraId="64F6C9C5"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Cheema, J., and J. Dicks, 2009 Computational approaches and software tools for genetic linkage map estimation in plants. Brief. Bioinform. 10: 595–608.</w:t>
      </w:r>
    </w:p>
    <w:p w14:paraId="6AA7720A"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 xml:space="preserve">Cheng, F., T. Mandáková, J. Wu, Q. Xie, M. A. Lysak </w:t>
      </w:r>
      <w:r w:rsidRPr="00A74FB3">
        <w:rPr>
          <w:rFonts w:ascii="Times New Roman" w:hAnsi="Times New Roman" w:cs="Times New Roman"/>
          <w:i/>
          <w:iCs/>
        </w:rPr>
        <w:t>et al.</w:t>
      </w:r>
      <w:r w:rsidRPr="00A74FB3">
        <w:rPr>
          <w:rFonts w:ascii="Times New Roman" w:hAnsi="Times New Roman" w:cs="Times New Roman"/>
        </w:rPr>
        <w:t>, 2013 Deciphering the Diploid Ancestral Genome of the Mesohexaploid Brassica rapa. Plant Cell 25: 1541–1554.</w:t>
      </w:r>
    </w:p>
    <w:p w14:paraId="34CEE3EB"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Dechaine, J. M., M. T. Brock, and C. Weinig, 2014 QTL architecture of reproductive fitness characters in Brassica rapa. BMC Plant Biol. 14: 1.</w:t>
      </w:r>
    </w:p>
    <w:p w14:paraId="000A72A3"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Dechaine, J. M., J. A. Johnston, M. T. Brock, and C. Weinig, 2007 Constraints on the evolution of adaptive plasticity: costs of plasticity to density are expressed in segregating progenies. New Phytol. 176: 874–882.</w:t>
      </w:r>
    </w:p>
    <w:p w14:paraId="2BDC7689"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Devisetty, U. K., M. F. Covington, A. V. Tat, S. Lekkala, and J. N. Maloof, 2014 Polymorphism Identification and Improved Genome Annotation of Brassica rapa Through Deep RNA Sequencing. G3 Genes Genomes Genet. 4: 2065–2078.</w:t>
      </w:r>
    </w:p>
    <w:p w14:paraId="43BC3CC3"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Fierst, J. L., 2015 Using linkage maps to correct and scaffold de novo genome assemblies: methods, challenges, and computational tools. Front. Genet. 6.:</w:t>
      </w:r>
    </w:p>
    <w:p w14:paraId="2773E7E6"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Hahn, M. W., S. V. Zhang, and L. C. Moyle, 2014 Sequencing, Assembling, and Correcting Draft  Using Recombinant Populations. G3 GenesGenomesGenetics 4: 669–679.</w:t>
      </w:r>
    </w:p>
    <w:p w14:paraId="24941AFA"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Iniguez-Luy, F. L., L. Lukens, M. W. Farnham, R. M. Amasino, and T. C. Osborn, 2009 Development of public immortal mapping populations, molecular markers and linkage maps for rapid cycling Brassica rapa and B. oleracea. Theor. Appl. Genet. 120: 31–43.</w:t>
      </w:r>
    </w:p>
    <w:p w14:paraId="60DBBA0A"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 xml:space="preserve">Kumar, S., T. W. Banks, S. Cloutier, S. Kumar, T. W. Banks </w:t>
      </w:r>
      <w:r w:rsidRPr="00A74FB3">
        <w:rPr>
          <w:rFonts w:ascii="Times New Roman" w:hAnsi="Times New Roman" w:cs="Times New Roman"/>
          <w:i/>
          <w:iCs/>
        </w:rPr>
        <w:t>et al.</w:t>
      </w:r>
      <w:r w:rsidRPr="00A74FB3">
        <w:rPr>
          <w:rFonts w:ascii="Times New Roman" w:hAnsi="Times New Roman" w:cs="Times New Roman"/>
        </w:rPr>
        <w:t>, 2012 SNP Discovery through Next-Generation Sequencing and Its Applications, SNP Discovery through Next-Generation Sequencing and Its Applications. Int. J. Plant Genomics Int. J. Plant Genomics 2012, 2012: e831460.</w:t>
      </w:r>
    </w:p>
    <w:p w14:paraId="687D0DF0"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lastRenderedPageBreak/>
        <w:t xml:space="preserve">Liu, S., Y. Liu, X. Yang, C. Tong, D. Edwards </w:t>
      </w:r>
      <w:r w:rsidRPr="00A74FB3">
        <w:rPr>
          <w:rFonts w:ascii="Times New Roman" w:hAnsi="Times New Roman" w:cs="Times New Roman"/>
          <w:i/>
          <w:iCs/>
        </w:rPr>
        <w:t>et al.</w:t>
      </w:r>
      <w:r w:rsidRPr="00A74FB3">
        <w:rPr>
          <w:rFonts w:ascii="Times New Roman" w:hAnsi="Times New Roman" w:cs="Times New Roman"/>
        </w:rPr>
        <w:t>, 2014 The Brassica oleracea genome reveals the asymmetrical evolution of polyploid genomes. Nat. Commun. 5: 3930.</w:t>
      </w:r>
    </w:p>
    <w:p w14:paraId="208C9724"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 xml:space="preserve">Lou, P., J. Wu, F. Cheng, L. G. Cressman, X. Wang </w:t>
      </w:r>
      <w:r w:rsidRPr="00A74FB3">
        <w:rPr>
          <w:rFonts w:ascii="Times New Roman" w:hAnsi="Times New Roman" w:cs="Times New Roman"/>
          <w:i/>
          <w:iCs/>
        </w:rPr>
        <w:t>et al.</w:t>
      </w:r>
      <w:r w:rsidRPr="00A74FB3">
        <w:rPr>
          <w:rFonts w:ascii="Times New Roman" w:hAnsi="Times New Roman" w:cs="Times New Roman"/>
        </w:rPr>
        <w:t>, 2012 Preferential Retention of Circadian Clock Genes during Diploidization following Whole Genome Triplication in Brassica rapa. Plant Cell 24: 2415–2426.</w:t>
      </w:r>
    </w:p>
    <w:p w14:paraId="4C8F0995"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 xml:space="preserve">Lou, P., Q. Xie, X. Xu, C. E. Edwards, M. T. Brock </w:t>
      </w:r>
      <w:r w:rsidRPr="00A74FB3">
        <w:rPr>
          <w:rFonts w:ascii="Times New Roman" w:hAnsi="Times New Roman" w:cs="Times New Roman"/>
          <w:i/>
          <w:iCs/>
        </w:rPr>
        <w:t>et al.</w:t>
      </w:r>
      <w:r w:rsidRPr="00A74FB3">
        <w:rPr>
          <w:rFonts w:ascii="Times New Roman" w:hAnsi="Times New Roman" w:cs="Times New Roman"/>
        </w:rPr>
        <w:t>, 2011 Genetic architecture of the circadian clock and flowering time in Brassica rapa. Theor. Appl. Genet. 123: 397–409.</w:t>
      </w:r>
    </w:p>
    <w:p w14:paraId="266F7A3D"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mfcovington/detect-boundaries GitHub.</w:t>
      </w:r>
    </w:p>
    <w:p w14:paraId="1DB13939"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mfcovington/SNPtools GitHub.</w:t>
      </w:r>
    </w:p>
    <w:p w14:paraId="32ED08FD"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rjcmarkelz/brassica_genetic_map_paper GitHub.</w:t>
      </w:r>
    </w:p>
    <w:p w14:paraId="4A7E9E1D"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 xml:space="preserve">Wang, X., H. Wang, J. Wang, R. Sun, J. Wu </w:t>
      </w:r>
      <w:r w:rsidRPr="00A74FB3">
        <w:rPr>
          <w:rFonts w:ascii="Times New Roman" w:hAnsi="Times New Roman" w:cs="Times New Roman"/>
          <w:i/>
          <w:iCs/>
        </w:rPr>
        <w:t>et al.</w:t>
      </w:r>
      <w:r w:rsidRPr="00A74FB3">
        <w:rPr>
          <w:rFonts w:ascii="Times New Roman" w:hAnsi="Times New Roman" w:cs="Times New Roman"/>
        </w:rPr>
        <w:t>, 2011 The genome of the mesopolyploid crop species Brassica rapa. Nat. Genet. 43: 1035–1039.</w:t>
      </w:r>
    </w:p>
    <w:p w14:paraId="76848DF5" w14:textId="77777777" w:rsidR="00A74FB3" w:rsidRPr="00A74FB3" w:rsidRDefault="00A74FB3" w:rsidP="00A74FB3">
      <w:pPr>
        <w:pStyle w:val="Bibliography"/>
        <w:rPr>
          <w:rFonts w:ascii="Times New Roman" w:hAnsi="Times New Roman" w:cs="Times New Roman"/>
        </w:rPr>
      </w:pPr>
      <w:r w:rsidRPr="00A74FB3">
        <w:rPr>
          <w:rFonts w:ascii="Times New Roman" w:hAnsi="Times New Roman" w:cs="Times New Roman"/>
        </w:rPr>
        <w:t xml:space="preserve">Xiao, D., J. J. Zhao, X. L. Hou, R. K. Basnet, D. P. D. Carpio </w:t>
      </w:r>
      <w:r w:rsidRPr="00A74FB3">
        <w:rPr>
          <w:rFonts w:ascii="Times New Roman" w:hAnsi="Times New Roman" w:cs="Times New Roman"/>
          <w:i/>
          <w:iCs/>
        </w:rPr>
        <w:t>et al.</w:t>
      </w:r>
      <w:r w:rsidRPr="00A74FB3">
        <w:rPr>
          <w:rFonts w:ascii="Times New Roman" w:hAnsi="Times New Roman" w:cs="Times New Roman"/>
        </w:rPr>
        <w:t>, 2013 The Brassica rapa FLC homologue FLC2 is a key regulator of flowering time, identified through transcriptional co-expression networks. J. Exp. Bot. 64: 4503–4516.</w:t>
      </w:r>
    </w:p>
    <w:p w14:paraId="7FFEB4F0" w14:textId="0692977E" w:rsidR="00DE0FEB" w:rsidRPr="00AF1191" w:rsidRDefault="00DE0FEB" w:rsidP="00AF1191">
      <w:pPr>
        <w:pStyle w:val="BodyText"/>
      </w:pPr>
      <w:r w:rsidRPr="00FF6E8E">
        <w:rPr>
          <w:rFonts w:ascii="Times New Roman" w:hAnsi="Times New Roman" w:cs="Times New Roman"/>
        </w:rPr>
        <w:fldChar w:fldCharType="end"/>
      </w:r>
    </w:p>
    <w:sectPr w:rsidR="00DE0FEB" w:rsidRPr="00AF1191" w:rsidSect="006E017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Robert" w:date="2016-07-06T15:19:00Z" w:initials="R">
    <w:p w14:paraId="7EEB25A8" w14:textId="1B524C49" w:rsidR="00CF567B" w:rsidRDefault="00CF567B">
      <w:pPr>
        <w:pStyle w:val="CommentText"/>
      </w:pPr>
      <w:r>
        <w:rPr>
          <w:rStyle w:val="CommentReference"/>
        </w:rPr>
        <w:annotationRef/>
      </w:r>
      <w:r w:rsidR="00A74FB3">
        <w:t>REMINDER CODY: Find link</w:t>
      </w:r>
    </w:p>
  </w:comment>
  <w:comment w:id="7" w:author="Robert" w:date="2016-07-06T12:19:00Z" w:initials="R">
    <w:p w14:paraId="0CEB8EBB" w14:textId="2DAB21B3" w:rsidR="00CF567B" w:rsidRDefault="00CF567B">
      <w:pPr>
        <w:pStyle w:val="CommentText"/>
      </w:pPr>
      <w:r>
        <w:rPr>
          <w:rStyle w:val="CommentReference"/>
        </w:rPr>
        <w:annotationRef/>
      </w:r>
      <w:r>
        <w:t>ATTN: MIKE</w:t>
      </w:r>
    </w:p>
  </w:comment>
  <w:comment w:id="8" w:author="Robert" w:date="2016-07-06T14:52:00Z" w:initials="R">
    <w:p w14:paraId="6EE5C921" w14:textId="5525E975" w:rsidR="00CF567B" w:rsidRDefault="00CF567B">
      <w:pPr>
        <w:pStyle w:val="CommentText"/>
      </w:pPr>
      <w:r>
        <w:rPr>
          <w:rStyle w:val="CommentReference"/>
        </w:rPr>
        <w:annotationRef/>
      </w:r>
      <w:r>
        <w:t xml:space="preserve">ATTN: Marc and/or </w:t>
      </w:r>
      <w:proofErr w:type="spellStart"/>
      <w:r>
        <w:t>upendra</w:t>
      </w:r>
      <w:proofErr w:type="spellEnd"/>
    </w:p>
  </w:comment>
  <w:comment w:id="9" w:author="Robert" w:date="2016-07-06T09:26:00Z" w:initials="R">
    <w:p w14:paraId="0258BED3" w14:textId="2C397C71" w:rsidR="00CF567B" w:rsidRDefault="00CF567B">
      <w:pPr>
        <w:pStyle w:val="CommentText"/>
      </w:pPr>
      <w:r>
        <w:rPr>
          <w:rStyle w:val="CommentReference"/>
        </w:rPr>
        <w:annotationRef/>
      </w:r>
      <w:r>
        <w:t>ATTN: Marc</w:t>
      </w:r>
    </w:p>
  </w:comment>
  <w:comment w:id="10" w:author="Robert" w:date="2016-07-06T14:18:00Z" w:initials="R">
    <w:p w14:paraId="42C83DFF" w14:textId="43E9C032" w:rsidR="00CF567B" w:rsidRDefault="00CF567B">
      <w:pPr>
        <w:pStyle w:val="CommentText"/>
      </w:pPr>
      <w:r>
        <w:rPr>
          <w:rStyle w:val="CommentReference"/>
        </w:rPr>
        <w:annotationRef/>
      </w:r>
      <w:r>
        <w:t>ATTN: MIKE please provide more details here if necessary.</w:t>
      </w:r>
    </w:p>
  </w:comment>
  <w:comment w:id="15" w:author="Robert" w:date="2016-07-06T10:50:00Z" w:initials="R">
    <w:p w14:paraId="5A367520" w14:textId="77777777" w:rsidR="00CF567B" w:rsidRDefault="00CF567B" w:rsidP="000E6E5F">
      <w:pPr>
        <w:pStyle w:val="CommentText"/>
      </w:pPr>
      <w:r>
        <w:rPr>
          <w:rStyle w:val="CommentReference"/>
        </w:rPr>
        <w:annotationRef/>
      </w:r>
      <w:r>
        <w:t xml:space="preserve">ATTN: </w:t>
      </w:r>
      <w:proofErr w:type="spellStart"/>
      <w:r>
        <w:t>Upendra</w:t>
      </w:r>
      <w:proofErr w:type="spellEnd"/>
    </w:p>
  </w:comment>
  <w:comment w:id="16" w:author="Robert" w:date="2016-07-06T10:50:00Z" w:initials="R">
    <w:p w14:paraId="76382E8E" w14:textId="77777777" w:rsidR="00CF567B" w:rsidRDefault="00CF567B" w:rsidP="000E6E5F">
      <w:pPr>
        <w:pStyle w:val="CommentText"/>
      </w:pPr>
      <w:r>
        <w:rPr>
          <w:rStyle w:val="CommentReference"/>
        </w:rPr>
        <w:annotationRef/>
      </w:r>
      <w:proofErr w:type="spellStart"/>
      <w:r>
        <w:t>ATTN</w:t>
      </w:r>
      <w:proofErr w:type="gramStart"/>
      <w:r>
        <w:t>:Upendra</w:t>
      </w:r>
      <w:proofErr w:type="spellEnd"/>
      <w:proofErr w:type="gramEnd"/>
    </w:p>
  </w:comment>
  <w:comment w:id="18" w:author="Robert" w:date="2016-07-06T14:53:00Z" w:initials="R">
    <w:p w14:paraId="45E2FCE8" w14:textId="77777777" w:rsidR="00CF567B" w:rsidRDefault="00CF567B" w:rsidP="00270DD6">
      <w:pPr>
        <w:pStyle w:val="CommentText"/>
      </w:pPr>
      <w:r>
        <w:rPr>
          <w:rStyle w:val="CommentReference"/>
        </w:rPr>
        <w:annotationRef/>
      </w:r>
      <w:r>
        <w:t xml:space="preserve">ATTN: Cynthia and </w:t>
      </w:r>
      <w:proofErr w:type="spellStart"/>
      <w:r>
        <w:t>Julin</w:t>
      </w:r>
      <w:proofErr w:type="spellEnd"/>
      <w:r>
        <w:t>. I think we need this information from the McClung Lab?</w:t>
      </w:r>
    </w:p>
  </w:comment>
  <w:comment w:id="19" w:author="Robert" w:date="2016-07-06T10:51:00Z" w:initials="R">
    <w:p w14:paraId="0D9DFFF4" w14:textId="629B8622" w:rsidR="00CF567B" w:rsidRDefault="00CF567B">
      <w:pPr>
        <w:pStyle w:val="CommentText"/>
      </w:pPr>
      <w:r>
        <w:rPr>
          <w:rStyle w:val="CommentReference"/>
        </w:rPr>
        <w:annotationRef/>
      </w:r>
      <w:r>
        <w:t xml:space="preserve">ATTN: Cynthia and </w:t>
      </w:r>
      <w:proofErr w:type="spellStart"/>
      <w:r>
        <w:t>Julin</w:t>
      </w:r>
      <w:proofErr w:type="spellEnd"/>
      <w:r>
        <w:t>. I think we need this information from the McClung Lab?</w:t>
      </w:r>
    </w:p>
  </w:comment>
  <w:comment w:id="21" w:author="Robert" w:date="2016-07-06T14:21:00Z" w:initials="R">
    <w:p w14:paraId="58D2AADE" w14:textId="22B787FE" w:rsidR="00CF567B" w:rsidRDefault="00CF567B">
      <w:pPr>
        <w:pStyle w:val="CommentText"/>
      </w:pPr>
      <w:r>
        <w:rPr>
          <w:rStyle w:val="CommentReference"/>
        </w:rPr>
        <w:annotationRef/>
      </w:r>
      <w:r>
        <w:t>Need to recalculate with final values</w:t>
      </w:r>
    </w:p>
  </w:comment>
  <w:comment w:id="23" w:author="Robert" w:date="2016-07-06T14:51:00Z" w:initials="R">
    <w:p w14:paraId="007C08A4" w14:textId="0A686442" w:rsidR="00CF567B" w:rsidRDefault="00CF567B">
      <w:pPr>
        <w:pStyle w:val="CommentText"/>
      </w:pPr>
      <w:r>
        <w:rPr>
          <w:rStyle w:val="CommentReference"/>
        </w:rPr>
        <w:annotationRef/>
      </w:r>
      <w:r>
        <w:t>Mike please provide text here if necessary.</w:t>
      </w:r>
    </w:p>
  </w:comment>
  <w:comment w:id="24" w:author="Robert" w:date="2016-07-06T14:22:00Z" w:initials="R">
    <w:p w14:paraId="2DBC6407" w14:textId="75E8DE08" w:rsidR="00CF567B" w:rsidRDefault="00CF567B">
      <w:pPr>
        <w:pStyle w:val="CommentText"/>
      </w:pPr>
      <w:r>
        <w:rPr>
          <w:rStyle w:val="CommentReference"/>
        </w:rPr>
        <w:annotationRef/>
      </w:r>
      <w:r>
        <w:t>Mike please provide another table for the rearrangements stats?</w:t>
      </w:r>
    </w:p>
  </w:comment>
  <w:comment w:id="30" w:author="Robert" w:date="2016-07-04T10:49:00Z" w:initials="R">
    <w:p w14:paraId="4E288A99" w14:textId="06CCF70A" w:rsidR="00CF567B" w:rsidRDefault="00CF567B">
      <w:pPr>
        <w:pStyle w:val="CommentText"/>
      </w:pPr>
      <w:r>
        <w:rPr>
          <w:rStyle w:val="CommentReference"/>
        </w:rPr>
        <w:annotationRef/>
      </w:r>
      <w:r>
        <w:t>Use green for left figure</w:t>
      </w:r>
    </w:p>
  </w:comment>
  <w:comment w:id="32" w:author="Robert" w:date="2016-07-04T10:51:00Z" w:initials="R">
    <w:p w14:paraId="66DD3246" w14:textId="77777777" w:rsidR="00CF567B" w:rsidRPr="006E0172" w:rsidRDefault="00CF567B" w:rsidP="006C3828">
      <w:pPr>
        <w:pStyle w:val="FirstParagraph"/>
        <w:spacing w:before="0" w:after="0"/>
        <w:rPr>
          <w:rFonts w:ascii="Times New Roman" w:hAnsi="Times New Roman" w:cs="Times New Roman"/>
        </w:rPr>
      </w:pPr>
      <w:r>
        <w:rPr>
          <w:rStyle w:val="CommentReference"/>
        </w:rPr>
        <w:annotationRef/>
      </w:r>
      <w:r>
        <w:rPr>
          <w:rFonts w:ascii="Times New Roman" w:hAnsi="Times New Roman" w:cs="Times New Roman"/>
        </w:rPr>
        <w:t xml:space="preserve">Ancient </w:t>
      </w:r>
      <w:proofErr w:type="spellStart"/>
      <w:r>
        <w:rPr>
          <w:rFonts w:ascii="Times New Roman" w:hAnsi="Times New Roman" w:cs="Times New Roman"/>
        </w:rPr>
        <w:t>centromeric</w:t>
      </w:r>
      <w:proofErr w:type="spellEnd"/>
      <w:r>
        <w:rPr>
          <w:rFonts w:ascii="Times New Roman" w:hAnsi="Times New Roman" w:cs="Times New Roman"/>
        </w:rPr>
        <w:t xml:space="preserve"> regions. Different color for the gap or grey for gap, white for background. </w:t>
      </w:r>
    </w:p>
    <w:p w14:paraId="7510B45F" w14:textId="1CE4A955" w:rsidR="00CF567B" w:rsidRDefault="00CF567B">
      <w:pPr>
        <w:pStyle w:val="CommentText"/>
      </w:pPr>
    </w:p>
  </w:comment>
  <w:comment w:id="34" w:author="Robert" w:date="2016-07-06T15:14:00Z" w:initials="R">
    <w:p w14:paraId="6A940965" w14:textId="3F24DF9D" w:rsidR="00CF567B" w:rsidRDefault="00CF567B">
      <w:pPr>
        <w:pStyle w:val="CommentText"/>
      </w:pPr>
      <w:r>
        <w:rPr>
          <w:rStyle w:val="CommentReference"/>
        </w:rPr>
        <w:annotationRef/>
      </w:r>
      <w:r>
        <w:t xml:space="preserve">Cody Reminder: Plot spline output using </w:t>
      </w:r>
      <w:proofErr w:type="spellStart"/>
      <w:r>
        <w:t>ggplot</w:t>
      </w:r>
      <w:proofErr w:type="spellEnd"/>
      <w:r>
        <w:t>.</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573EA" w14:textId="77777777" w:rsidR="00CF567B" w:rsidRDefault="00CF567B">
      <w:pPr>
        <w:spacing w:after="0"/>
      </w:pPr>
      <w:r>
        <w:separator/>
      </w:r>
    </w:p>
  </w:endnote>
  <w:endnote w:type="continuationSeparator" w:id="0">
    <w:p w14:paraId="51B637BE" w14:textId="77777777" w:rsidR="00CF567B" w:rsidRDefault="00CF56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D1AEEA" w14:textId="77777777" w:rsidR="00CF567B" w:rsidRDefault="00CF567B">
      <w:r>
        <w:separator/>
      </w:r>
    </w:p>
  </w:footnote>
  <w:footnote w:type="continuationSeparator" w:id="0">
    <w:p w14:paraId="3EA601D4" w14:textId="77777777" w:rsidR="00CF567B" w:rsidRDefault="00CF567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23FE20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C2163A4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4B08D846"/>
    <w:lvl w:ilvl="0">
      <w:start w:val="1"/>
      <w:numFmt w:val="decimal"/>
      <w:lvlText w:val="%1."/>
      <w:lvlJc w:val="left"/>
      <w:pPr>
        <w:tabs>
          <w:tab w:val="num" w:pos="1800"/>
        </w:tabs>
        <w:ind w:left="1800" w:hanging="360"/>
      </w:pPr>
    </w:lvl>
  </w:abstractNum>
  <w:abstractNum w:abstractNumId="3">
    <w:nsid w:val="FFFFFF7D"/>
    <w:multiLevelType w:val="singleLevel"/>
    <w:tmpl w:val="7502646E"/>
    <w:lvl w:ilvl="0">
      <w:start w:val="1"/>
      <w:numFmt w:val="decimal"/>
      <w:lvlText w:val="%1."/>
      <w:lvlJc w:val="left"/>
      <w:pPr>
        <w:tabs>
          <w:tab w:val="num" w:pos="1440"/>
        </w:tabs>
        <w:ind w:left="1440" w:hanging="360"/>
      </w:pPr>
    </w:lvl>
  </w:abstractNum>
  <w:abstractNum w:abstractNumId="4">
    <w:nsid w:val="FFFFFF7E"/>
    <w:multiLevelType w:val="singleLevel"/>
    <w:tmpl w:val="922AE136"/>
    <w:lvl w:ilvl="0">
      <w:start w:val="1"/>
      <w:numFmt w:val="decimal"/>
      <w:lvlText w:val="%1."/>
      <w:lvlJc w:val="left"/>
      <w:pPr>
        <w:tabs>
          <w:tab w:val="num" w:pos="1080"/>
        </w:tabs>
        <w:ind w:left="1080" w:hanging="360"/>
      </w:pPr>
    </w:lvl>
  </w:abstractNum>
  <w:abstractNum w:abstractNumId="5">
    <w:nsid w:val="FFFFFF7F"/>
    <w:multiLevelType w:val="singleLevel"/>
    <w:tmpl w:val="5B04FDF6"/>
    <w:lvl w:ilvl="0">
      <w:start w:val="1"/>
      <w:numFmt w:val="decimal"/>
      <w:lvlText w:val="%1."/>
      <w:lvlJc w:val="left"/>
      <w:pPr>
        <w:tabs>
          <w:tab w:val="num" w:pos="720"/>
        </w:tabs>
        <w:ind w:left="720" w:hanging="360"/>
      </w:pPr>
    </w:lvl>
  </w:abstractNum>
  <w:abstractNum w:abstractNumId="6">
    <w:nsid w:val="FFFFFF80"/>
    <w:multiLevelType w:val="singleLevel"/>
    <w:tmpl w:val="FD1A8ECC"/>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5E181B84"/>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2D1AA0EE"/>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EEB05820"/>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A1D84B5C"/>
    <w:lvl w:ilvl="0">
      <w:start w:val="1"/>
      <w:numFmt w:val="decimal"/>
      <w:lvlText w:val="%1."/>
      <w:lvlJc w:val="left"/>
      <w:pPr>
        <w:tabs>
          <w:tab w:val="num" w:pos="360"/>
        </w:tabs>
        <w:ind w:left="360" w:hanging="360"/>
      </w:pPr>
    </w:lvl>
  </w:abstractNum>
  <w:abstractNum w:abstractNumId="11">
    <w:nsid w:val="FFFFFF89"/>
    <w:multiLevelType w:val="singleLevel"/>
    <w:tmpl w:val="256604E4"/>
    <w:lvl w:ilvl="0">
      <w:start w:val="1"/>
      <w:numFmt w:val="bullet"/>
      <w:lvlText w:val=""/>
      <w:lvlJc w:val="left"/>
      <w:pPr>
        <w:tabs>
          <w:tab w:val="num" w:pos="360"/>
        </w:tabs>
        <w:ind w:left="360" w:hanging="360"/>
      </w:pPr>
      <w:rPr>
        <w:rFonts w:ascii="Symbol" w:hAnsi="Symbol" w:hint="default"/>
      </w:rPr>
    </w:lvl>
  </w:abstractNum>
  <w:abstractNum w:abstractNumId="12">
    <w:nsid w:val="1A7509F7"/>
    <w:multiLevelType w:val="multilevel"/>
    <w:tmpl w:val="46929D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A4E5D49"/>
    <w:multiLevelType w:val="multilevel"/>
    <w:tmpl w:val="B20E64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3"/>
  </w:num>
  <w:num w:numId="4">
    <w:abstractNumId w:val="13"/>
  </w:num>
  <w:num w:numId="5">
    <w:abstractNumId w:val="13"/>
  </w:num>
  <w:num w:numId="6">
    <w:abstractNumId w:val="13"/>
  </w:num>
  <w:num w:numId="7">
    <w:abstractNumId w:val="11"/>
  </w:num>
  <w:num w:numId="8">
    <w:abstractNumId w:val="9"/>
  </w:num>
  <w:num w:numId="9">
    <w:abstractNumId w:val="8"/>
  </w:num>
  <w:num w:numId="10">
    <w:abstractNumId w:val="7"/>
  </w:num>
  <w:num w:numId="11">
    <w:abstractNumId w:val="6"/>
  </w:num>
  <w:num w:numId="12">
    <w:abstractNumId w:val="10"/>
  </w:num>
  <w:num w:numId="13">
    <w:abstractNumId w:val="5"/>
  </w:num>
  <w:num w:numId="14">
    <w:abstractNumId w:val="4"/>
  </w:num>
  <w:num w:numId="15">
    <w:abstractNumId w:val="3"/>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2553E"/>
    <w:rsid w:val="0006024E"/>
    <w:rsid w:val="00076DEF"/>
    <w:rsid w:val="000C05AF"/>
    <w:rsid w:val="000C5E52"/>
    <w:rsid w:val="000E6E5F"/>
    <w:rsid w:val="00153C79"/>
    <w:rsid w:val="00182891"/>
    <w:rsid w:val="001D784D"/>
    <w:rsid w:val="002337E3"/>
    <w:rsid w:val="00270DD6"/>
    <w:rsid w:val="002A43B8"/>
    <w:rsid w:val="002C069A"/>
    <w:rsid w:val="00370C8E"/>
    <w:rsid w:val="004B4EFE"/>
    <w:rsid w:val="004C3520"/>
    <w:rsid w:val="004E29B3"/>
    <w:rsid w:val="004E2E2E"/>
    <w:rsid w:val="00502197"/>
    <w:rsid w:val="005057C8"/>
    <w:rsid w:val="0051038F"/>
    <w:rsid w:val="005612FE"/>
    <w:rsid w:val="00590B0A"/>
    <w:rsid w:val="00590D07"/>
    <w:rsid w:val="005D3F8C"/>
    <w:rsid w:val="005E3BB6"/>
    <w:rsid w:val="006052E3"/>
    <w:rsid w:val="00614F6C"/>
    <w:rsid w:val="00635378"/>
    <w:rsid w:val="00692E6A"/>
    <w:rsid w:val="006C3828"/>
    <w:rsid w:val="006D5E67"/>
    <w:rsid w:val="006E0172"/>
    <w:rsid w:val="00784D58"/>
    <w:rsid w:val="0079585B"/>
    <w:rsid w:val="007A4735"/>
    <w:rsid w:val="00861038"/>
    <w:rsid w:val="0086723F"/>
    <w:rsid w:val="008831C6"/>
    <w:rsid w:val="008D4A8E"/>
    <w:rsid w:val="008D6863"/>
    <w:rsid w:val="00906BC7"/>
    <w:rsid w:val="009169A1"/>
    <w:rsid w:val="009D65B6"/>
    <w:rsid w:val="00A15A42"/>
    <w:rsid w:val="00A74FB3"/>
    <w:rsid w:val="00A87009"/>
    <w:rsid w:val="00A92CA7"/>
    <w:rsid w:val="00AA25BE"/>
    <w:rsid w:val="00AF1191"/>
    <w:rsid w:val="00B54DB0"/>
    <w:rsid w:val="00B6613D"/>
    <w:rsid w:val="00B74EB6"/>
    <w:rsid w:val="00B850D2"/>
    <w:rsid w:val="00B86B75"/>
    <w:rsid w:val="00BB1904"/>
    <w:rsid w:val="00BC48D5"/>
    <w:rsid w:val="00BE6D07"/>
    <w:rsid w:val="00C04362"/>
    <w:rsid w:val="00C36279"/>
    <w:rsid w:val="00C7059C"/>
    <w:rsid w:val="00C8509F"/>
    <w:rsid w:val="00CF567B"/>
    <w:rsid w:val="00D61ED2"/>
    <w:rsid w:val="00D73E97"/>
    <w:rsid w:val="00D745BC"/>
    <w:rsid w:val="00D84657"/>
    <w:rsid w:val="00D90A1F"/>
    <w:rsid w:val="00DB49FA"/>
    <w:rsid w:val="00DE0FEB"/>
    <w:rsid w:val="00E1091A"/>
    <w:rsid w:val="00E315A3"/>
    <w:rsid w:val="00ED0C9D"/>
    <w:rsid w:val="00EE46EA"/>
    <w:rsid w:val="00F1215A"/>
    <w:rsid w:val="00F40CD4"/>
    <w:rsid w:val="00FC4C22"/>
    <w:rsid w:val="00FD1E82"/>
    <w:rsid w:val="00FF6E8E"/>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DDB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 w:type="paragraph" w:styleId="DocumentMap">
    <w:name w:val="Document Map"/>
    <w:basedOn w:val="Normal"/>
    <w:link w:val="DocumentMapChar"/>
    <w:rsid w:val="00FD1E82"/>
    <w:pPr>
      <w:spacing w:after="0"/>
    </w:pPr>
    <w:rPr>
      <w:rFonts w:ascii="Lucida Grande" w:hAnsi="Lucida Grande" w:cs="Lucida Grande"/>
    </w:rPr>
  </w:style>
  <w:style w:type="character" w:customStyle="1" w:styleId="DocumentMapChar">
    <w:name w:val="Document Map Char"/>
    <w:basedOn w:val="DefaultParagraphFont"/>
    <w:link w:val="DocumentMap"/>
    <w:rsid w:val="00FD1E82"/>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 w:type="paragraph" w:styleId="DocumentMap">
    <w:name w:val="Document Map"/>
    <w:basedOn w:val="Normal"/>
    <w:link w:val="DocumentMapChar"/>
    <w:rsid w:val="00FD1E82"/>
    <w:pPr>
      <w:spacing w:after="0"/>
    </w:pPr>
    <w:rPr>
      <w:rFonts w:ascii="Lucida Grande" w:hAnsi="Lucida Grande" w:cs="Lucida Grande"/>
    </w:rPr>
  </w:style>
  <w:style w:type="character" w:customStyle="1" w:styleId="DocumentMapChar">
    <w:name w:val="Document Map Char"/>
    <w:basedOn w:val="DefaultParagraphFont"/>
    <w:link w:val="DocumentMap"/>
    <w:rsid w:val="00FD1E82"/>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70.png"/><Relationship Id="rId23" Type="http://schemas.openxmlformats.org/officeDocument/2006/relationships/image" Target="media/image80.png"/><Relationship Id="rId24" Type="http://schemas.openxmlformats.org/officeDocument/2006/relationships/image" Target="media/image9.emf"/><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4.png"/><Relationship Id="rId31" Type="http://schemas.openxmlformats.org/officeDocument/2006/relationships/image" Target="media/image14.emf"/><Relationship Id="rId32" Type="http://schemas.openxmlformats.org/officeDocument/2006/relationships/image" Target="media/image15.emf"/><Relationship Id="rId33" Type="http://schemas.openxmlformats.org/officeDocument/2006/relationships/image" Target="media/image17.emf"/><Relationship Id="rId34" Type="http://schemas.openxmlformats.org/officeDocument/2006/relationships/image" Target="media/image18.emf"/><Relationship Id="rId35" Type="http://schemas.openxmlformats.org/officeDocument/2006/relationships/image" Target="media/image16.emf"/><Relationship Id="rId36" Type="http://schemas.openxmlformats.org/officeDocument/2006/relationships/image" Target="media/image19.em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10" Type="http://schemas.openxmlformats.org/officeDocument/2006/relationships/image" Target="media/image1.png"/><Relationship Id="rId11" Type="http://schemas.openxmlformats.org/officeDocument/2006/relationships/image" Target="media/image2.png"/><Relationship Id="rId37" Type="http://schemas.openxmlformats.org/officeDocument/2006/relationships/image" Target="media/image21.emf"/><Relationship Id="rId38" Type="http://schemas.openxmlformats.org/officeDocument/2006/relationships/image" Target="media/image22.emf"/><Relationship Id="rId39" Type="http://schemas.openxmlformats.org/officeDocument/2006/relationships/image" Target="media/image20.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40" Type="http://schemas.openxmlformats.org/officeDocument/2006/relationships/image" Target="media/image23.emf"/><Relationship Id="rId41" Type="http://schemas.openxmlformats.org/officeDocument/2006/relationships/image" Target="media/image20.emf"/><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D5719A-0FDC-B144-AACC-3A1266BC8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21</Pages>
  <Words>16260</Words>
  <Characters>92685</Characters>
  <Application>Microsoft Macintosh Word</Application>
  <DocSecurity>0</DocSecurity>
  <Lines>772</Lines>
  <Paragraphs>217</Paragraphs>
  <ScaleCrop>false</ScaleCrop>
  <Company/>
  <LinksUpToDate>false</LinksUpToDate>
  <CharactersWithSpaces>108728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dc:creator>
  <cp:lastModifiedBy>Robert</cp:lastModifiedBy>
  <cp:revision>14</cp:revision>
  <cp:lastPrinted>2016-07-01T20:11:00Z</cp:lastPrinted>
  <dcterms:created xsi:type="dcterms:W3CDTF">2016-07-06T03:02:00Z</dcterms:created>
  <dcterms:modified xsi:type="dcterms:W3CDTF">2016-07-06T22:30:00Z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zotero-version="4.0.29.5"&gt;&lt;session id="1DwQAdff"/&gt;&lt;style id="http://www.zotero.org/styles/g3"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value=""/&gt;&lt;/prefs&gt;&lt;/data&gt;</vt:lpwstr>
  </property>
</Properties>
</file>