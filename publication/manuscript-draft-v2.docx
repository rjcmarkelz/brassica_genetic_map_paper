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Change w:id="0" w:author="Robert" w:date="2016-07-04T11:38:00Z">
            <w:rPr>
              <w:rFonts w:ascii="Times New Roman" w:hAnsi="Times New Roman" w:cs="Times New Roman"/>
              <w:color w:val="auto"/>
              <w:sz w:val="24"/>
              <w:szCs w:val="24"/>
              <w:u w:val="single"/>
            </w:rPr>
          </w:rPrChange>
        </w:rPr>
      </w:pPr>
      <w:bookmarkStart w:id="1" w:name="abstract"/>
      <w:bookmarkEnd w:id="1"/>
      <w:r w:rsidRPr="00BB1904">
        <w:rPr>
          <w:rFonts w:ascii="Times New Roman" w:hAnsi="Times New Roman" w:cs="Times New Roman"/>
          <w:b w:val="0"/>
          <w:bCs w:val="0"/>
          <w:color w:val="auto"/>
          <w:sz w:val="24"/>
          <w:szCs w:val="24"/>
          <w:u w:val="single"/>
          <w:rPrChange w:id="2" w:author="Robert" w:date="2016-07-04T11:38:00Z">
            <w:rPr>
              <w:rFonts w:ascii="Times New Roman" w:hAnsi="Times New Roman" w:cs="Times New Roman"/>
              <w:color w:val="auto"/>
              <w:sz w:val="24"/>
              <w:szCs w:val="24"/>
              <w:u w:val="single"/>
            </w:rPr>
          </w:rPrChange>
        </w:rPr>
        <w:t>Abstract</w:t>
      </w:r>
    </w:p>
    <w:p w14:paraId="3D50A11F" w14:textId="77777777" w:rsidR="006E0172" w:rsidRPr="00614F6C" w:rsidRDefault="006E0172" w:rsidP="00861038">
      <w:pPr>
        <w:pStyle w:val="FirstParagraph"/>
        <w:spacing w:before="0" w:after="0"/>
        <w:rPr>
          <w:ins w:id="3" w:author="Robert" w:date="2016-07-04T11:34:00Z"/>
          <w:rFonts w:ascii="Times New Roman" w:hAnsi="Times New Roman" w:cs="Times New Roman"/>
        </w:rPr>
      </w:pPr>
      <w:r w:rsidRPr="00BB1904">
        <w:rPr>
          <w:rFonts w:ascii="Times New Roman" w:hAnsi="Times New Roman" w:cs="Times New Roman"/>
        </w:rPr>
        <w:t xml:space="preserve">Here we describe high-density SNP discovery and genetic map construction for a </w:t>
      </w:r>
      <w:r w:rsidRPr="00BB1904">
        <w:rPr>
          <w:rFonts w:ascii="Times New Roman" w:hAnsi="Times New Roman" w:cs="Times New Roman"/>
          <w:rPrChange w:id="4" w:author="Robert" w:date="2016-07-04T11:38:00Z">
            <w:rPr>
              <w:rFonts w:ascii="Times New Roman" w:hAnsi="Times New Roman" w:cs="Times New Roman"/>
              <w:i/>
            </w:rPr>
          </w:rPrChange>
        </w:rPr>
        <w:t xml:space="preserve">Brassica </w:t>
      </w:r>
      <w:proofErr w:type="gramStart"/>
      <w:r w:rsidRPr="00BB1904">
        <w:rPr>
          <w:rFonts w:ascii="Times New Roman" w:hAnsi="Times New Roman" w:cs="Times New Roman"/>
          <w:rPrChange w:id="5" w:author="Robert" w:date="2016-07-04T11:38:00Z">
            <w:rPr>
              <w:rFonts w:ascii="Times New Roman" w:hAnsi="Times New Roman" w:cs="Times New Roman"/>
              <w:i/>
            </w:rPr>
          </w:rPrChange>
        </w:rPr>
        <w:t>rapa</w:t>
      </w:r>
      <w:proofErr w:type="gramEnd"/>
      <w:r w:rsidRPr="00BB1904">
        <w:rPr>
          <w:rFonts w:ascii="Times New Roman" w:hAnsi="Times New Roman" w:cs="Times New Roman"/>
        </w:rPr>
        <w:t xml:space="preserve"> recombinant inbred line population. We also use the genotype data from the population to detect and remedy putative genome mis-assemblies and to assign sc</w:t>
      </w:r>
      <w:r w:rsidRPr="00614F6C">
        <w:rPr>
          <w:rFonts w:ascii="Times New Roman" w:hAnsi="Times New Roman" w:cs="Times New Roman"/>
        </w:rPr>
        <w:t xml:space="preserve">affold sequences to their likely genomic locations. These improvements to the assembly represent 7.1-8.0% of the annotated </w:t>
      </w:r>
      <w:r w:rsidRPr="00BB1904">
        <w:rPr>
          <w:rFonts w:ascii="Times New Roman" w:hAnsi="Times New Roman" w:cs="Times New Roman"/>
          <w:rPrChange w:id="6" w:author="Robert" w:date="2016-07-04T11:38:00Z">
            <w:rPr>
              <w:rFonts w:ascii="Times New Roman" w:hAnsi="Times New Roman" w:cs="Times New Roman"/>
              <w:i/>
            </w:rPr>
          </w:rPrChange>
        </w:rPr>
        <w:t xml:space="preserve">Brassica </w:t>
      </w:r>
      <w:proofErr w:type="gramStart"/>
      <w:r w:rsidRPr="00BB1904">
        <w:rPr>
          <w:rFonts w:ascii="Times New Roman" w:hAnsi="Times New Roman" w:cs="Times New Roman"/>
          <w:rPrChange w:id="7" w:author="Robert" w:date="2016-07-04T11:38:00Z">
            <w:rPr>
              <w:rFonts w:ascii="Times New Roman" w:hAnsi="Times New Roman" w:cs="Times New Roman"/>
              <w:i/>
            </w:rPr>
          </w:rPrChange>
        </w:rPr>
        <w:t>rapa</w:t>
      </w:r>
      <w:proofErr w:type="gramEnd"/>
      <w:r w:rsidRPr="00BB1904">
        <w:rPr>
          <w:rFonts w:ascii="Times New Roman" w:hAnsi="Times New Roman" w:cs="Times New Roman"/>
        </w:rPr>
        <w:t xml:space="preserve"> genome. We demonstrate how this new resource is a significant improvement for QTL analysis over the current low-density</w:t>
      </w:r>
      <w:r w:rsidRPr="00614F6C">
        <w:rPr>
          <w:rFonts w:ascii="Times New Roman" w:hAnsi="Times New Roman" w:cs="Times New Roman"/>
        </w:rPr>
        <w:t xml:space="preserve"> genetic map</w:t>
      </w:r>
      <w:bookmarkStart w:id="8" w:name="introduction"/>
      <w:bookmarkEnd w:id="8"/>
    </w:p>
    <w:p w14:paraId="3C385161" w14:textId="706093C5" w:rsidR="00861038" w:rsidRPr="00BB1904" w:rsidRDefault="00861038">
      <w:pPr>
        <w:pStyle w:val="BodyText"/>
        <w:spacing w:before="0" w:after="0"/>
        <w:rPr>
          <w:ins w:id="9" w:author="Robert" w:date="2016-07-04T11:34:00Z"/>
          <w:rFonts w:ascii="Times New Roman" w:hAnsi="Times New Roman"/>
          <w:rPrChange w:id="10" w:author="Robert" w:date="2016-07-04T11:38:00Z">
            <w:rPr>
              <w:ins w:id="11" w:author="Robert" w:date="2016-07-04T11:34:00Z"/>
            </w:rPr>
          </w:rPrChange>
        </w:rPr>
        <w:pPrChange w:id="12" w:author="Robert" w:date="2016-07-04T11:36:00Z">
          <w:pPr>
            <w:pStyle w:val="FirstParagraph"/>
            <w:spacing w:before="0" w:after="0"/>
          </w:pPr>
        </w:pPrChange>
      </w:pPr>
      <w:ins w:id="13" w:author="Robert" w:date="2016-07-04T11:34:00Z">
        <w:r w:rsidRPr="00BB1904">
          <w:rPr>
            <w:rFonts w:ascii="Times New Roman" w:hAnsi="Times New Roman"/>
            <w:rPrChange w:id="14" w:author="Robert" w:date="2016-07-04T11:38:00Z">
              <w:rPr/>
            </w:rPrChange>
          </w:rPr>
          <w:t>SNP list</w:t>
        </w:r>
      </w:ins>
    </w:p>
    <w:p w14:paraId="2BAEEA55" w14:textId="7D8D008E" w:rsidR="00861038" w:rsidRPr="00BB1904" w:rsidRDefault="00861038">
      <w:pPr>
        <w:pStyle w:val="BodyText"/>
        <w:spacing w:before="0" w:after="0"/>
        <w:rPr>
          <w:ins w:id="15" w:author="Robert" w:date="2016-07-04T11:35:00Z"/>
          <w:rFonts w:ascii="Times New Roman" w:hAnsi="Times New Roman"/>
          <w:rPrChange w:id="16" w:author="Robert" w:date="2016-07-04T11:38:00Z">
            <w:rPr>
              <w:ins w:id="17" w:author="Robert" w:date="2016-07-04T11:35:00Z"/>
            </w:rPr>
          </w:rPrChange>
        </w:rPr>
        <w:pPrChange w:id="18" w:author="Robert" w:date="2016-07-04T11:36:00Z">
          <w:pPr>
            <w:pStyle w:val="FirstParagraph"/>
            <w:spacing w:before="0" w:after="0"/>
          </w:pPr>
        </w:pPrChange>
      </w:pPr>
      <w:ins w:id="19" w:author="Robert" w:date="2016-07-04T11:35:00Z">
        <w:r w:rsidRPr="00BB1904">
          <w:rPr>
            <w:rFonts w:ascii="Times New Roman" w:hAnsi="Times New Roman"/>
            <w:rPrChange w:id="20" w:author="Robert" w:date="2016-07-04T11:38:00Z">
              <w:rPr/>
            </w:rPrChange>
          </w:rPr>
          <w:t>Genotype bin pipeline</w:t>
        </w:r>
      </w:ins>
    </w:p>
    <w:p w14:paraId="4411E50D" w14:textId="3A2B7EB7" w:rsidR="00861038" w:rsidRPr="00BB1904" w:rsidRDefault="00861038">
      <w:pPr>
        <w:pStyle w:val="BodyText"/>
        <w:spacing w:before="0" w:after="0"/>
        <w:rPr>
          <w:ins w:id="21" w:author="Robert" w:date="2016-07-04T11:35:00Z"/>
          <w:rFonts w:ascii="Times New Roman" w:hAnsi="Times New Roman"/>
          <w:rPrChange w:id="22" w:author="Robert" w:date="2016-07-04T11:38:00Z">
            <w:rPr>
              <w:ins w:id="23" w:author="Robert" w:date="2016-07-04T11:35:00Z"/>
            </w:rPr>
          </w:rPrChange>
        </w:rPr>
        <w:pPrChange w:id="24" w:author="Robert" w:date="2016-07-04T11:36:00Z">
          <w:pPr>
            <w:pStyle w:val="FirstParagraph"/>
            <w:spacing w:before="0" w:after="0"/>
          </w:pPr>
        </w:pPrChange>
      </w:pPr>
      <w:ins w:id="25" w:author="Robert" w:date="2016-07-04T11:35:00Z">
        <w:r w:rsidRPr="00BB1904">
          <w:rPr>
            <w:rFonts w:ascii="Times New Roman" w:hAnsi="Times New Roman"/>
            <w:rPrChange w:id="26" w:author="Robert" w:date="2016-07-04T11:38:00Z">
              <w:rPr/>
            </w:rPrChange>
          </w:rPr>
          <w:t>Scaffold assembly</w:t>
        </w:r>
      </w:ins>
    </w:p>
    <w:p w14:paraId="255B49D0" w14:textId="3A22BBCD" w:rsidR="00861038" w:rsidRPr="00BB1904" w:rsidRDefault="00861038">
      <w:pPr>
        <w:pStyle w:val="BodyText"/>
        <w:spacing w:before="0" w:after="0"/>
        <w:rPr>
          <w:ins w:id="27" w:author="Robert" w:date="2016-07-04T11:35:00Z"/>
          <w:rFonts w:ascii="Times New Roman" w:hAnsi="Times New Roman"/>
          <w:rPrChange w:id="28" w:author="Robert" w:date="2016-07-04T11:38:00Z">
            <w:rPr>
              <w:ins w:id="29" w:author="Robert" w:date="2016-07-04T11:35:00Z"/>
            </w:rPr>
          </w:rPrChange>
        </w:rPr>
        <w:pPrChange w:id="30" w:author="Robert" w:date="2016-07-04T11:36:00Z">
          <w:pPr>
            <w:pStyle w:val="FirstParagraph"/>
            <w:spacing w:before="0" w:after="0"/>
          </w:pPr>
        </w:pPrChange>
      </w:pPr>
      <w:ins w:id="31" w:author="Robert" w:date="2016-07-04T11:35:00Z">
        <w:r w:rsidRPr="00BB1904">
          <w:rPr>
            <w:rFonts w:ascii="Times New Roman" w:hAnsi="Times New Roman"/>
            <w:rPrChange w:id="32" w:author="Robert" w:date="2016-07-04T11:38:00Z">
              <w:rPr/>
            </w:rPrChange>
          </w:rPr>
          <w:t xml:space="preserve">Fix </w:t>
        </w:r>
        <w:proofErr w:type="spellStart"/>
        <w:r w:rsidRPr="00BB1904">
          <w:rPr>
            <w:rFonts w:ascii="Times New Roman" w:hAnsi="Times New Roman"/>
            <w:rPrChange w:id="33" w:author="Robert" w:date="2016-07-04T11:38:00Z">
              <w:rPr/>
            </w:rPrChange>
          </w:rPr>
          <w:t>missassembly</w:t>
        </w:r>
        <w:proofErr w:type="spellEnd"/>
      </w:ins>
    </w:p>
    <w:p w14:paraId="31A8F744" w14:textId="40EC8039" w:rsidR="00861038" w:rsidRPr="00BB1904" w:rsidRDefault="00861038">
      <w:pPr>
        <w:pStyle w:val="BodyText"/>
        <w:spacing w:before="0" w:after="0"/>
        <w:rPr>
          <w:ins w:id="34" w:author="Robert" w:date="2016-07-04T11:35:00Z"/>
          <w:rFonts w:ascii="Times New Roman" w:hAnsi="Times New Roman"/>
          <w:rPrChange w:id="35" w:author="Robert" w:date="2016-07-04T11:38:00Z">
            <w:rPr>
              <w:ins w:id="36" w:author="Robert" w:date="2016-07-04T11:35:00Z"/>
            </w:rPr>
          </w:rPrChange>
        </w:rPr>
        <w:pPrChange w:id="37" w:author="Robert" w:date="2016-07-04T11:36:00Z">
          <w:pPr>
            <w:pStyle w:val="FirstParagraph"/>
            <w:spacing w:before="0" w:after="0"/>
          </w:pPr>
        </w:pPrChange>
      </w:pPr>
      <w:ins w:id="38" w:author="Robert" w:date="2016-07-04T11:35:00Z">
        <w:r w:rsidRPr="00BB1904">
          <w:rPr>
            <w:rFonts w:ascii="Times New Roman" w:hAnsi="Times New Roman"/>
            <w:rPrChange w:id="39" w:author="Robert" w:date="2016-07-04T11:38:00Z">
              <w:rPr/>
            </w:rPrChange>
          </w:rPr>
          <w:t>New Genetic Map</w:t>
        </w:r>
      </w:ins>
    </w:p>
    <w:p w14:paraId="618B87FB" w14:textId="4BFFF4F4" w:rsidR="00861038" w:rsidRPr="00BB1904" w:rsidRDefault="00861038">
      <w:pPr>
        <w:pStyle w:val="BodyText"/>
        <w:spacing w:before="0" w:after="0"/>
        <w:rPr>
          <w:rFonts w:ascii="Times New Roman" w:hAnsi="Times New Roman"/>
        </w:rPr>
        <w:pPrChange w:id="40" w:author="Robert" w:date="2016-07-04T11:36:00Z">
          <w:pPr>
            <w:pStyle w:val="FirstParagraph"/>
            <w:spacing w:before="0" w:after="0"/>
          </w:pPr>
        </w:pPrChange>
      </w:pPr>
      <w:ins w:id="41" w:author="Robert" w:date="2016-07-04T11:35:00Z">
        <w:r w:rsidRPr="00BB1904">
          <w:rPr>
            <w:rFonts w:ascii="Times New Roman" w:hAnsi="Times New Roman"/>
            <w:rPrChange w:id="42" w:author="Robert" w:date="2016-07-04T11:38:00Z">
              <w:rPr/>
            </w:rPrChange>
          </w:rPr>
          <w:t>Conversion between genetic and physical distance</w:t>
        </w:r>
      </w:ins>
    </w:p>
    <w:p w14:paraId="5941F4FB" w14:textId="77777777" w:rsidR="006E0172" w:rsidRPr="00BB1904" w:rsidRDefault="006E0172" w:rsidP="006E0172">
      <w:pPr>
        <w:pStyle w:val="FirstParagraph"/>
        <w:spacing w:before="0" w:after="0"/>
        <w:rPr>
          <w:rFonts w:ascii="Times New Roman" w:hAnsi="Times New Roman" w:cs="Times New Roman"/>
          <w:u w:val="single"/>
          <w:rPrChange w:id="43" w:author="Robert" w:date="2016-07-04T11:38:00Z">
            <w:rPr>
              <w:rFonts w:ascii="Times New Roman" w:hAnsi="Times New Roman" w:cs="Times New Roman"/>
              <w:b/>
              <w:u w:val="single"/>
            </w:rPr>
          </w:rPrChange>
        </w:rPr>
      </w:pPr>
    </w:p>
    <w:p w14:paraId="52602F67" w14:textId="77777777" w:rsidR="006E0172" w:rsidRPr="00BB1904" w:rsidRDefault="006E0172" w:rsidP="006E0172">
      <w:pPr>
        <w:pStyle w:val="FirstParagraph"/>
        <w:spacing w:before="0" w:after="0"/>
        <w:rPr>
          <w:rFonts w:ascii="Times New Roman" w:hAnsi="Times New Roman" w:cs="Times New Roman"/>
          <w:u w:val="single"/>
          <w:rPrChange w:id="44" w:author="Robert" w:date="2016-07-04T11:38:00Z">
            <w:rPr>
              <w:rFonts w:ascii="Times New Roman" w:hAnsi="Times New Roman" w:cs="Times New Roman"/>
              <w:b/>
              <w:u w:val="single"/>
            </w:rPr>
          </w:rPrChange>
        </w:rPr>
      </w:pPr>
      <w:r w:rsidRPr="00BB1904">
        <w:rPr>
          <w:rFonts w:ascii="Times New Roman" w:hAnsi="Times New Roman" w:cs="Times New Roman"/>
          <w:u w:val="single"/>
          <w:rPrChange w:id="45" w:author="Robert" w:date="2016-07-04T11:38:00Z">
            <w:rPr>
              <w:rFonts w:ascii="Times New Roman" w:hAnsi="Times New Roman" w:cs="Times New Roman"/>
              <w:b/>
              <w:u w:val="single"/>
            </w:rPr>
          </w:rPrChange>
        </w:rPr>
        <w:t>Introduction</w:t>
      </w:r>
      <w:bookmarkStart w:id="46" w:name="quantitative-genetics-resources"/>
      <w:bookmarkStart w:id="47" w:name="original-marker-sets"/>
      <w:bookmarkEnd w:id="46"/>
      <w:bookmarkEnd w:id="47"/>
    </w:p>
    <w:p w14:paraId="4F0763AD" w14:textId="77777777" w:rsidR="006E0172" w:rsidRPr="00BB1904" w:rsidRDefault="006E0172" w:rsidP="006E0172">
      <w:pPr>
        <w:pStyle w:val="FirstParagraph"/>
        <w:spacing w:before="0" w:after="0"/>
        <w:rPr>
          <w:rFonts w:ascii="Times New Roman" w:hAnsi="Times New Roman" w:cs="Times New Roman"/>
          <w:rPrChange w:id="48" w:author="Robert" w:date="2016-07-04T11:38:00Z">
            <w:rPr>
              <w:rFonts w:ascii="Times New Roman" w:hAnsi="Times New Roman" w:cs="Times New Roman"/>
              <w:b/>
            </w:rPr>
          </w:rPrChange>
        </w:rPr>
      </w:pPr>
      <w:r w:rsidRPr="00BB1904">
        <w:rPr>
          <w:rFonts w:ascii="Times New Roman" w:hAnsi="Times New Roman" w:cs="Times New Roman"/>
        </w:rPr>
        <w:t xml:space="preserve">The </w:t>
      </w:r>
      <w:proofErr w:type="spellStart"/>
      <w:r w:rsidRPr="00BB1904">
        <w:rPr>
          <w:rFonts w:ascii="Times New Roman" w:hAnsi="Times New Roman" w:cs="Times New Roman"/>
        </w:rPr>
        <w:t>Brassicaceae</w:t>
      </w:r>
      <w:proofErr w:type="spellEnd"/>
      <w:r w:rsidRPr="00BB1904">
        <w:rPr>
          <w:rFonts w:ascii="Times New Roman" w:hAnsi="Times New Roman" w:cs="Times New Roman"/>
        </w:rPr>
        <w:t xml:space="preserve"> is a family of plants that collectively provides 10% of human food calories</w:t>
      </w:r>
      <w:r w:rsidR="008D4A8E" w:rsidRPr="00BB1904">
        <w:rPr>
          <w:rFonts w:ascii="Times New Roman" w:hAnsi="Times New Roman" w:cs="Times New Roman"/>
        </w:rPr>
        <w:t xml:space="preserve"> (ref)</w:t>
      </w:r>
      <w:r w:rsidRPr="00614F6C">
        <w:rPr>
          <w:rFonts w:ascii="Times New Roman" w:hAnsi="Times New Roman" w:cs="Times New Roman"/>
        </w:rPr>
        <w:t xml:space="preserve">. Along with the model plant species Arabidopsis, there are X number of </w:t>
      </w:r>
      <w:proofErr w:type="spellStart"/>
      <w:r w:rsidRPr="00614F6C">
        <w:rPr>
          <w:rFonts w:ascii="Times New Roman" w:hAnsi="Times New Roman" w:cs="Times New Roman"/>
        </w:rPr>
        <w:t>Brassicaceae</w:t>
      </w:r>
      <w:proofErr w:type="spellEnd"/>
      <w:r w:rsidRPr="00614F6C">
        <w:rPr>
          <w:rFonts w:ascii="Times New Roman" w:hAnsi="Times New Roman" w:cs="Times New Roman"/>
        </w:rPr>
        <w:t xml:space="preserve"> genome sequences that have been published in the last 15 years</w:t>
      </w:r>
      <w:r w:rsidR="008D4A8E" w:rsidRPr="00370C8E">
        <w:rPr>
          <w:rFonts w:ascii="Times New Roman" w:hAnsi="Times New Roman" w:cs="Times New Roman"/>
        </w:rPr>
        <w:t xml:space="preserve"> (refs)</w:t>
      </w:r>
      <w:r w:rsidRPr="0002553E">
        <w:rPr>
          <w:rFonts w:ascii="Times New Roman" w:hAnsi="Times New Roman" w:cs="Times New Roman"/>
        </w:rPr>
        <w:t xml:space="preserve">. Included in this list is Brassica </w:t>
      </w:r>
      <w:proofErr w:type="spellStart"/>
      <w:proofErr w:type="gramStart"/>
      <w:r w:rsidRPr="0002553E">
        <w:rPr>
          <w:rFonts w:ascii="Times New Roman" w:hAnsi="Times New Roman" w:cs="Times New Roman"/>
        </w:rPr>
        <w:t>rapa</w:t>
      </w:r>
      <w:proofErr w:type="spellEnd"/>
      <w:proofErr w:type="gramEnd"/>
      <w:r w:rsidRPr="0002553E">
        <w:rPr>
          <w:rFonts w:ascii="Times New Roman" w:hAnsi="Times New Roman" w:cs="Times New Roman"/>
        </w:rPr>
        <w:t>, a physiologically and morphologically diverse diploid species that has 87% gene exon similarity to Arabidopsis thaliana</w:t>
      </w:r>
      <w:r w:rsidR="008D4A8E" w:rsidRPr="00BB1904">
        <w:rPr>
          <w:rFonts w:ascii="Times New Roman" w:hAnsi="Times New Roman" w:cs="Times New Roman"/>
        </w:rPr>
        <w:t xml:space="preserve"> (ref)</w:t>
      </w:r>
      <w:r w:rsidRPr="00BB1904">
        <w:rPr>
          <w:rFonts w:ascii="Times New Roman" w:hAnsi="Times New Roman" w:cs="Times New Roman"/>
        </w:rPr>
        <w:t xml:space="preserve">. This makes Brassica </w:t>
      </w:r>
      <w:proofErr w:type="spellStart"/>
      <w:proofErr w:type="gramStart"/>
      <w:r w:rsidRPr="00BB1904">
        <w:rPr>
          <w:rFonts w:ascii="Times New Roman" w:hAnsi="Times New Roman" w:cs="Times New Roman"/>
        </w:rPr>
        <w:t>rapa</w:t>
      </w:r>
      <w:proofErr w:type="spellEnd"/>
      <w:proofErr w:type="gramEnd"/>
      <w:r w:rsidRPr="00BB1904">
        <w:rPr>
          <w:rFonts w:ascii="Times New Roman" w:hAnsi="Times New Roman" w:cs="Times New Roman"/>
        </w:rPr>
        <w:t xml:space="preserve"> a making a great candidate for comparing and translating knowledge of biological processes into a crop species from Arabidopsis.</w:t>
      </w:r>
    </w:p>
    <w:p w14:paraId="6987B4D8" w14:textId="77777777" w:rsidR="006E0172" w:rsidRPr="00BB1904" w:rsidRDefault="006E0172" w:rsidP="006E0172">
      <w:pPr>
        <w:pStyle w:val="FirstParagraph"/>
        <w:spacing w:before="0" w:after="0"/>
        <w:rPr>
          <w:rFonts w:ascii="Times New Roman" w:hAnsi="Times New Roman" w:cs="Times New Roman"/>
        </w:rPr>
      </w:pPr>
    </w:p>
    <w:p w14:paraId="1631A9DF" w14:textId="77777777" w:rsidR="006E017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 xml:space="preserve">Brassica </w:t>
      </w:r>
      <w:proofErr w:type="spellStart"/>
      <w:proofErr w:type="gramStart"/>
      <w:r w:rsidRPr="00614F6C">
        <w:rPr>
          <w:rFonts w:ascii="Times New Roman" w:hAnsi="Times New Roman" w:cs="Times New Roman"/>
        </w:rPr>
        <w:t>rapa</w:t>
      </w:r>
      <w:proofErr w:type="spellEnd"/>
      <w:proofErr w:type="gramEnd"/>
      <w:r w:rsidRPr="00614F6C">
        <w:rPr>
          <w:rFonts w:ascii="Times New Roman" w:hAnsi="Times New Roman" w:cs="Times New Roman"/>
        </w:rPr>
        <w:t xml:space="preserve"> has a genome size of </w:t>
      </w:r>
      <w:r w:rsidR="00B74EB6" w:rsidRPr="00614F6C">
        <w:rPr>
          <w:rFonts w:ascii="Times New Roman" w:hAnsi="Times New Roman" w:cs="Times New Roman"/>
        </w:rPr>
        <w:t>250</w:t>
      </w:r>
      <w:r w:rsidRPr="00370C8E">
        <w:rPr>
          <w:rFonts w:ascii="Times New Roman" w:hAnsi="Times New Roman" w:cs="Times New Roman"/>
        </w:rPr>
        <w:t xml:space="preserve"> </w:t>
      </w:r>
      <w:r w:rsidR="00B74EB6" w:rsidRPr="0002553E">
        <w:rPr>
          <w:rFonts w:ascii="Times New Roman" w:hAnsi="Times New Roman" w:cs="Times New Roman"/>
        </w:rPr>
        <w:t>G</w:t>
      </w:r>
      <w:r w:rsidRPr="0002553E">
        <w:rPr>
          <w:rFonts w:ascii="Times New Roman" w:hAnsi="Times New Roman" w:cs="Times New Roman"/>
        </w:rPr>
        <w:t>b spread over 10 chromosomes A01-A10</w:t>
      </w:r>
      <w:r w:rsidR="008D4A8E" w:rsidRPr="0002553E">
        <w:rPr>
          <w:rFonts w:ascii="Times New Roman" w:hAnsi="Times New Roman" w:cs="Times New Roman"/>
        </w:rPr>
        <w:t xml:space="preserve"> (genome paper)</w:t>
      </w:r>
      <w:r w:rsidRPr="00BB1904">
        <w:rPr>
          <w:rFonts w:ascii="Times New Roman" w:hAnsi="Times New Roman" w:cs="Times New Roman"/>
        </w:rPr>
        <w:t>. The genome consortium has a public release at version 1.5 that is a significant improvement over version 1.0</w:t>
      </w:r>
      <w:r w:rsidR="008D4A8E" w:rsidRPr="00BB1904">
        <w:rPr>
          <w:rFonts w:ascii="Times New Roman" w:hAnsi="Times New Roman" w:cs="Times New Roman"/>
        </w:rPr>
        <w:t xml:space="preserve"> (</w:t>
      </w:r>
      <w:proofErr w:type="spellStart"/>
      <w:r w:rsidR="008D4A8E" w:rsidRPr="00BB1904">
        <w:rPr>
          <w:rFonts w:ascii="Times New Roman" w:hAnsi="Times New Roman" w:cs="Times New Roman"/>
        </w:rPr>
        <w:t>weblink</w:t>
      </w:r>
      <w:proofErr w:type="spellEnd"/>
      <w:r w:rsidR="008D4A8E" w:rsidRPr="00BB1904">
        <w:rPr>
          <w:rFonts w:ascii="Times New Roman" w:hAnsi="Times New Roman" w:cs="Times New Roman"/>
        </w:rPr>
        <w:t>)</w:t>
      </w:r>
      <w:r w:rsidRPr="00BB1904">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BB1904">
        <w:rPr>
          <w:rFonts w:ascii="Times New Roman" w:hAnsi="Times New Roman" w:cs="Times New Roman"/>
        </w:rPr>
        <w:t>contigs</w:t>
      </w:r>
      <w:proofErr w:type="spellEnd"/>
      <w:r w:rsidRPr="00BB1904">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sidRPr="00BB1904">
        <w:rPr>
          <w:rFonts w:ascii="Times New Roman" w:hAnsi="Times New Roman" w:cs="Times New Roman"/>
        </w:rPr>
        <w:t xml:space="preserve"> (refs)</w:t>
      </w:r>
      <w:r w:rsidRPr="00BB1904">
        <w:rPr>
          <w:rFonts w:ascii="Times New Roman" w:hAnsi="Times New Roman" w:cs="Times New Roman"/>
        </w:rPr>
        <w:t>. We chose a heavily used recombinant inbred line population developed by @iniguez-luy_development_2009.</w:t>
      </w:r>
    </w:p>
    <w:p w14:paraId="0A4E9CF7" w14:textId="77777777" w:rsidR="006E0172" w:rsidRPr="00614F6C" w:rsidRDefault="006E0172" w:rsidP="006E0172">
      <w:pPr>
        <w:pStyle w:val="Heading2"/>
        <w:spacing w:before="0"/>
        <w:rPr>
          <w:rFonts w:ascii="Times New Roman" w:hAnsi="Times New Roman" w:cs="Times New Roman"/>
          <w:b w:val="0"/>
          <w:bCs w:val="0"/>
          <w:color w:val="auto"/>
          <w:sz w:val="24"/>
          <w:szCs w:val="24"/>
        </w:rPr>
      </w:pPr>
    </w:p>
    <w:p w14:paraId="04E8781D" w14:textId="526AE2FB" w:rsidR="001D784D" w:rsidRPr="00DE0FEB" w:rsidRDefault="006E0172" w:rsidP="006E0172">
      <w:pPr>
        <w:pStyle w:val="Heading2"/>
        <w:spacing w:before="0"/>
        <w:rPr>
          <w:rFonts w:ascii="Times New Roman" w:hAnsi="Times New Roman" w:cs="Times New Roman"/>
          <w:b w:val="0"/>
          <w:bCs w:val="0"/>
          <w:color w:val="auto"/>
          <w:sz w:val="24"/>
          <w:szCs w:val="24"/>
        </w:rPr>
      </w:pPr>
      <w:r w:rsidRPr="00370C8E">
        <w:rPr>
          <w:rFonts w:ascii="Times New Roman" w:hAnsi="Times New Roman" w:cs="Times New Roman"/>
          <w:b w:val="0"/>
          <w:bCs w:val="0"/>
          <w:color w:val="auto"/>
          <w:sz w:val="24"/>
          <w:szCs w:val="24"/>
        </w:rPr>
        <w:t>Instead of conducting genotype by sequencing for these lines, we instead chose to sequence RNA at enough coverage from all the individuals in the population that we could call SNPs from this data.</w:t>
      </w:r>
      <w:r w:rsidRPr="0002553E">
        <w:rPr>
          <w:rFonts w:ascii="Times New Roman" w:hAnsi="Times New Roman" w:cs="Times New Roman"/>
          <w:b w:val="0"/>
          <w:bCs w:val="0"/>
          <w:color w:val="auto"/>
          <w:sz w:val="24"/>
          <w:szCs w:val="24"/>
        </w:rPr>
        <w:t xml:space="preserve"> This technique has been used before in humans</w:t>
      </w:r>
      <w:r w:rsidR="008D4A8E" w:rsidRPr="0002553E">
        <w:rPr>
          <w:rFonts w:ascii="Times New Roman" w:hAnsi="Times New Roman" w:cs="Times New Roman"/>
          <w:b w:val="0"/>
          <w:bCs w:val="0"/>
          <w:color w:val="auto"/>
          <w:sz w:val="24"/>
          <w:szCs w:val="24"/>
        </w:rPr>
        <w:t xml:space="preserve"> (refs)</w:t>
      </w:r>
      <w:r w:rsidR="001D784D" w:rsidRPr="0002553E">
        <w:rPr>
          <w:rFonts w:ascii="Times New Roman" w:hAnsi="Times New Roman" w:cs="Times New Roman"/>
          <w:b w:val="0"/>
          <w:bCs w:val="0"/>
          <w:color w:val="auto"/>
          <w:sz w:val="24"/>
          <w:szCs w:val="24"/>
        </w:rPr>
        <w:t xml:space="preserve">, but limited in scope </w:t>
      </w:r>
      <w:r w:rsidRPr="0002553E">
        <w:rPr>
          <w:rFonts w:ascii="Times New Roman" w:hAnsi="Times New Roman" w:cs="Times New Roman"/>
          <w:b w:val="0"/>
          <w:bCs w:val="0"/>
          <w:color w:val="auto"/>
          <w:sz w:val="24"/>
          <w:szCs w:val="24"/>
        </w:rPr>
        <w:t xml:space="preserve">in plants. </w:t>
      </w:r>
      <w:r w:rsidR="001D784D" w:rsidRPr="00DE0FEB">
        <w:rPr>
          <w:rFonts w:ascii="Times New Roman" w:hAnsi="Times New Roman" w:cs="Times New Roman"/>
          <w:b w:val="0"/>
          <w:bCs w:val="0"/>
          <w:color w:val="auto"/>
          <w:sz w:val="24"/>
          <w:szCs w:val="24"/>
        </w:rPr>
        <w:t xml:space="preserve">Name species where this was done. </w:t>
      </w:r>
      <w:proofErr w:type="gramStart"/>
      <w:ins w:id="49" w:author="Robert" w:date="2016-07-04T11:36:00Z">
        <w:r w:rsidR="00BB1904" w:rsidRPr="00DE0FEB">
          <w:rPr>
            <w:rFonts w:ascii="Times New Roman" w:hAnsi="Times New Roman" w:cs="Times New Roman"/>
            <w:b w:val="0"/>
            <w:bCs w:val="0"/>
            <w:color w:val="auto"/>
            <w:sz w:val="24"/>
            <w:szCs w:val="24"/>
          </w:rPr>
          <w:t xml:space="preserve">Lai et al., </w:t>
        </w:r>
        <w:proofErr w:type="spellStart"/>
        <w:r w:rsidR="00BB1904" w:rsidRPr="00DE0FEB">
          <w:rPr>
            <w:rFonts w:ascii="Times New Roman" w:hAnsi="Times New Roman" w:cs="Times New Roman"/>
            <w:b w:val="0"/>
            <w:bCs w:val="0"/>
            <w:color w:val="auto"/>
            <w:sz w:val="24"/>
            <w:szCs w:val="24"/>
          </w:rPr>
          <w:t>Treker</w:t>
        </w:r>
        <w:proofErr w:type="spellEnd"/>
        <w:r w:rsidR="00BB1904" w:rsidRPr="00DE0FEB">
          <w:rPr>
            <w:rFonts w:ascii="Times New Roman" w:hAnsi="Times New Roman" w:cs="Times New Roman"/>
            <w:b w:val="0"/>
            <w:bCs w:val="0"/>
            <w:color w:val="auto"/>
            <w:sz w:val="24"/>
            <w:szCs w:val="24"/>
          </w:rPr>
          <w:t xml:space="preserve"> et al. Koenig et al.</w:t>
        </w:r>
        <w:proofErr w:type="gramEnd"/>
        <w:r w:rsidR="00BB1904" w:rsidRPr="00DE0FEB">
          <w:rPr>
            <w:rFonts w:ascii="Times New Roman" w:hAnsi="Times New Roman" w:cs="Times New Roman"/>
            <w:b w:val="0"/>
            <w:bCs w:val="0"/>
            <w:color w:val="auto"/>
            <w:sz w:val="24"/>
            <w:szCs w:val="24"/>
          </w:rPr>
          <w:t xml:space="preserve"> </w:t>
        </w:r>
      </w:ins>
    </w:p>
    <w:p w14:paraId="6554B5D8" w14:textId="77777777" w:rsidR="001D784D" w:rsidRPr="00DE0FEB" w:rsidRDefault="001D784D" w:rsidP="006E0172">
      <w:pPr>
        <w:pStyle w:val="Heading2"/>
        <w:spacing w:before="0"/>
        <w:rPr>
          <w:rFonts w:ascii="Times New Roman" w:hAnsi="Times New Roman" w:cs="Times New Roman"/>
          <w:b w:val="0"/>
          <w:bCs w:val="0"/>
          <w:color w:val="auto"/>
          <w:sz w:val="24"/>
          <w:szCs w:val="24"/>
        </w:rPr>
      </w:pPr>
    </w:p>
    <w:p w14:paraId="7DD0F9FB" w14:textId="3EBEE3DC" w:rsidR="006E0172" w:rsidRPr="00DE0FEB" w:rsidRDefault="006E0172" w:rsidP="006E0172">
      <w:pPr>
        <w:pStyle w:val="Heading2"/>
        <w:spacing w:before="0"/>
        <w:rPr>
          <w:ins w:id="50" w:author="Robert" w:date="2016-07-04T11:34:00Z"/>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ins w:id="51" w:author="Robert" w:date="2016-07-04T11:34:00Z">
        <w:r w:rsidR="00861038" w:rsidRPr="00DE0FEB">
          <w:rPr>
            <w:rFonts w:ascii="Times New Roman" w:hAnsi="Times New Roman" w:cs="Times New Roman"/>
            <w:b w:val="0"/>
            <w:bCs w:val="0"/>
            <w:color w:val="auto"/>
            <w:sz w:val="24"/>
            <w:szCs w:val="24"/>
          </w:rPr>
          <w:t xml:space="preserve"> </w:t>
        </w:r>
        <w:proofErr w:type="spellStart"/>
        <w:r w:rsidR="00861038" w:rsidRPr="00DE0FEB">
          <w:rPr>
            <w:rFonts w:ascii="Times New Roman" w:hAnsi="Times New Roman" w:cs="Times New Roman"/>
            <w:b w:val="0"/>
            <w:bCs w:val="0"/>
            <w:color w:val="auto"/>
            <w:sz w:val="24"/>
            <w:szCs w:val="24"/>
          </w:rPr>
          <w:t>cSNPs</w:t>
        </w:r>
        <w:proofErr w:type="spellEnd"/>
      </w:ins>
    </w:p>
    <w:p w14:paraId="0E21B8E5" w14:textId="77777777" w:rsidR="00861038" w:rsidRPr="00BB1904" w:rsidRDefault="00861038">
      <w:pPr>
        <w:pStyle w:val="BodyText"/>
        <w:rPr>
          <w:rFonts w:ascii="Times New Roman" w:hAnsi="Times New Roman"/>
          <w:b/>
          <w:rPrChange w:id="52" w:author="Robert" w:date="2016-07-04T11:38:00Z">
            <w:rPr>
              <w:rFonts w:ascii="Times New Roman" w:hAnsi="Times New Roman" w:cs="Times New Roman"/>
              <w:b w:val="0"/>
              <w:color w:val="auto"/>
              <w:sz w:val="24"/>
              <w:szCs w:val="24"/>
            </w:rPr>
          </w:rPrChange>
        </w:rPr>
        <w:pPrChange w:id="53" w:author="Robert" w:date="2016-07-04T11:34:00Z">
          <w:pPr>
            <w:pStyle w:val="Heading2"/>
            <w:spacing w:before="0"/>
          </w:pPr>
        </w:pPrChange>
      </w:pPr>
    </w:p>
    <w:p w14:paraId="5512FC35" w14:textId="77777777" w:rsidR="006E0172" w:rsidRPr="00DE0FEB" w:rsidRDefault="006E0172" w:rsidP="006E0172">
      <w:pPr>
        <w:pStyle w:val="Heading2"/>
        <w:spacing w:before="0"/>
        <w:rPr>
          <w:rFonts w:ascii="Times New Roman" w:hAnsi="Times New Roman" w:cs="Times New Roman"/>
          <w:b w:val="0"/>
          <w:bCs w:val="0"/>
          <w:color w:val="auto"/>
          <w:sz w:val="24"/>
          <w:szCs w:val="24"/>
        </w:rPr>
      </w:pPr>
    </w:p>
    <w:p w14:paraId="546257FE" w14:textId="77777777"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 xml:space="preserve">Through our investigation of this data, we have discovered potential errors in the parental population through SNP discovery, genotyped all the individuals in the </w:t>
      </w:r>
      <w:proofErr w:type="spellStart"/>
      <w:r w:rsidRPr="00DE0FEB">
        <w:rPr>
          <w:rFonts w:ascii="Times New Roman" w:hAnsi="Times New Roman" w:cs="Times New Roman"/>
          <w:b w:val="0"/>
          <w:bCs w:val="0"/>
          <w:color w:val="auto"/>
          <w:sz w:val="24"/>
          <w:szCs w:val="24"/>
        </w:rPr>
        <w:t>BraIRRI</w:t>
      </w:r>
      <w:proofErr w:type="spellEnd"/>
      <w:r w:rsidRPr="00DE0FEB">
        <w:rPr>
          <w:rFonts w:ascii="Times New Roman" w:hAnsi="Times New Roman" w:cs="Times New Roman"/>
          <w:b w:val="0"/>
          <w:bCs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DE0FEB">
        <w:rPr>
          <w:rFonts w:ascii="Times New Roman" w:hAnsi="Times New Roman" w:cs="Times New Roman"/>
          <w:b w:val="0"/>
          <w:bCs w:val="0"/>
          <w:color w:val="auto"/>
          <w:sz w:val="24"/>
          <w:szCs w:val="24"/>
        </w:rPr>
        <w:t>rapa</w:t>
      </w:r>
      <w:proofErr w:type="spellEnd"/>
      <w:proofErr w:type="gramEnd"/>
      <w:r w:rsidRPr="00DE0FEB">
        <w:rPr>
          <w:rFonts w:ascii="Times New Roman" w:hAnsi="Times New Roman" w:cs="Times New Roman"/>
          <w:b w:val="0"/>
          <w:bCs w:val="0"/>
          <w:color w:val="auto"/>
          <w:sz w:val="24"/>
          <w:szCs w:val="24"/>
        </w:rPr>
        <w:t xml:space="preserve"> community, and anyone interested in comparative genomics within the </w:t>
      </w:r>
      <w:proofErr w:type="spellStart"/>
      <w:r w:rsidRPr="00DE0FEB">
        <w:rPr>
          <w:rFonts w:ascii="Times New Roman" w:hAnsi="Times New Roman" w:cs="Times New Roman"/>
          <w:b w:val="0"/>
          <w:bCs w:val="0"/>
          <w:color w:val="auto"/>
          <w:sz w:val="24"/>
          <w:szCs w:val="24"/>
        </w:rPr>
        <w:t>Brassicaceae</w:t>
      </w:r>
      <w:proofErr w:type="spellEnd"/>
      <w:r w:rsidRPr="00DE0FEB">
        <w:rPr>
          <w:rFonts w:ascii="Times New Roman" w:hAnsi="Times New Roman" w:cs="Times New Roman"/>
          <w:b w:val="0"/>
          <w:bCs w:val="0"/>
          <w:color w:val="auto"/>
          <w:sz w:val="24"/>
          <w:szCs w:val="24"/>
        </w:rPr>
        <w:t>.</w:t>
      </w:r>
    </w:p>
    <w:p w14:paraId="5BD683D6"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54" w:name="methods"/>
      <w:bookmarkEnd w:id="54"/>
    </w:p>
    <w:p w14:paraId="4F8C9D68"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Methods</w:t>
      </w:r>
    </w:p>
    <w:p w14:paraId="3E98E972" w14:textId="5D150E7E"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library preparation and sequencing</w:t>
      </w:r>
    </w:p>
    <w:p w14:paraId="0B408A4B" w14:textId="77777777"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libraries were prepared using high-throughput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library extraction protocol (Kumar et al., 2012). The enriched libraries were then quantified on an Analyst Plate Reader (LJL </w:t>
      </w:r>
      <w:proofErr w:type="spellStart"/>
      <w:r w:rsidRPr="00BB1904">
        <w:rPr>
          <w:rFonts w:ascii="Times New Roman" w:hAnsi="Times New Roman"/>
        </w:rPr>
        <w:t>Biosystems</w:t>
      </w:r>
      <w:proofErr w:type="spellEnd"/>
      <w:r w:rsidRPr="00BB1904">
        <w:rPr>
          <w:rFonts w:ascii="Times New Roman" w:hAnsi="Times New Roman"/>
        </w:rPr>
        <w:t>) using SYBR Green I reagent (Invitrogen). Once the concentration of libraries was determined, a single pool of all the RNA-</w:t>
      </w:r>
      <w:proofErr w:type="spellStart"/>
      <w:r w:rsidRPr="00BB1904">
        <w:rPr>
          <w:rFonts w:ascii="Times New Roman" w:hAnsi="Times New Roman"/>
        </w:rPr>
        <w:t>Seq</w:t>
      </w:r>
      <w:proofErr w:type="spellEnd"/>
      <w:r w:rsidRPr="00BB1904">
        <w:rPr>
          <w:rFonts w:ascii="Times New Roman" w:hAnsi="Times New Roman"/>
        </w:rPr>
        <w:t xml:space="preserve"> libraries with in each block was made and then run on </w:t>
      </w:r>
      <w:proofErr w:type="spellStart"/>
      <w:r w:rsidRPr="00BB1904">
        <w:rPr>
          <w:rFonts w:ascii="Times New Roman" w:hAnsi="Times New Roman"/>
        </w:rPr>
        <w:t>Bioanalyzer</w:t>
      </w:r>
      <w:proofErr w:type="spellEnd"/>
      <w:r w:rsidRPr="00BB1904">
        <w:rPr>
          <w:rFonts w:ascii="Times New Roman" w:hAnsi="Times New Roman"/>
        </w:rPr>
        <w:t xml:space="preserve"> (Agilent, </w:t>
      </w:r>
      <w:proofErr w:type="spellStart"/>
      <w:r w:rsidRPr="00BB1904">
        <w:rPr>
          <w:rFonts w:ascii="Times New Roman" w:hAnsi="Times New Roman"/>
        </w:rPr>
        <w:t>SantaClara</w:t>
      </w:r>
      <w:proofErr w:type="spellEnd"/>
      <w:r w:rsidRPr="00BB1904">
        <w:rPr>
          <w:rFonts w:ascii="Times New Roman" w:hAnsi="Times New Roman"/>
        </w:rPr>
        <w:t xml:space="preserve">) to determine the product size of the final pool. Finally each pool is adjusted to a final concentration of 20 </w:t>
      </w:r>
      <w:proofErr w:type="spellStart"/>
      <w:r w:rsidRPr="00BB1904">
        <w:rPr>
          <w:rFonts w:ascii="Times New Roman" w:hAnsi="Times New Roman"/>
        </w:rPr>
        <w:t>nM</w:t>
      </w:r>
      <w:proofErr w:type="spellEnd"/>
      <w:r w:rsidRPr="00BB1904">
        <w:rPr>
          <w:rFonts w:ascii="Times New Roman" w:hAnsi="Times New Roman"/>
        </w:rPr>
        <w:t xml:space="preserve"> and sequenced on 7 lanes on </w:t>
      </w:r>
      <w:proofErr w:type="spellStart"/>
      <w:r w:rsidRPr="00BB1904">
        <w:rPr>
          <w:rFonts w:ascii="Times New Roman" w:hAnsi="Times New Roman"/>
        </w:rPr>
        <w:t>Illumina</w:t>
      </w:r>
      <w:proofErr w:type="spellEnd"/>
      <w:r w:rsidRPr="00BB1904">
        <w:rPr>
          <w:rFonts w:ascii="Times New Roman" w:hAnsi="Times New Roman"/>
        </w:rPr>
        <w:t xml:space="preserve"> Hi-</w:t>
      </w:r>
      <w:proofErr w:type="spellStart"/>
      <w:r w:rsidRPr="00BB1904">
        <w:rPr>
          <w:rFonts w:ascii="Times New Roman" w:hAnsi="Times New Roman"/>
        </w:rPr>
        <w:t>Seq</w:t>
      </w:r>
      <w:proofErr w:type="spellEnd"/>
      <w:r w:rsidRPr="00BB1904">
        <w:rPr>
          <w:rFonts w:ascii="Times New Roman" w:hAnsi="Times New Roman"/>
        </w:rPr>
        <w:t xml:space="preserve"> 2000 </w:t>
      </w:r>
      <w:proofErr w:type="spellStart"/>
      <w:r w:rsidRPr="00BB1904">
        <w:rPr>
          <w:rFonts w:ascii="Times New Roman" w:hAnsi="Times New Roman"/>
        </w:rPr>
        <w:t>flowcell</w:t>
      </w:r>
      <w:proofErr w:type="spellEnd"/>
      <w:r w:rsidRPr="00BB1904">
        <w:rPr>
          <w:rFonts w:ascii="Times New Roman" w:hAnsi="Times New Roman"/>
        </w:rPr>
        <w:t xml:space="preserve"> as 50-bp single end reads. All the failed samples from all 5 blocks were run on 2 additional lanes.</w:t>
      </w:r>
    </w:p>
    <w:p w14:paraId="4606047C" w14:textId="535398BB" w:rsidR="006C3828" w:rsidRPr="00BB1904" w:rsidRDefault="00DE0FEB" w:rsidP="006C3828">
      <w:pPr>
        <w:pStyle w:val="BodyText"/>
        <w:rPr>
          <w:rFonts w:ascii="Times New Roman" w:hAnsi="Times New Roman"/>
        </w:rPr>
      </w:pPr>
      <w:ins w:id="55" w:author="Robert" w:date="2016-07-04T13:15:00Z">
        <w:r>
          <w:rPr>
            <w:rFonts w:ascii="Times New Roman" w:hAnsi="Times New Roman"/>
          </w:rPr>
          <w:fldChar w:fldCharType="begin"/>
        </w:r>
        <w:r>
          <w:rPr>
            <w:rFonts w:ascii="Times New Roman" w:hAnsi="Times New Roman"/>
          </w:rPr>
          <w:instrText xml:space="preserve"> ADDIN ZOTERO_ITEM CSL_CITATION {"citationID":"1pb0vfemgn","properties":{"formattedCitation":"{\\rtf (Devisetty {\\i{}et al.} 2015)}","plainCitation":"(Devisetty et al. 2015)"},"citationItems":[{"id":303,"uris":["http://zotero.org/users/2563346/items/2QGC3HKD"],"uri":["http://zotero.org/users/2563346/items/2QGC3HKD"],"itemData":{"id":303,"type":"article-journal","title":"Polymorphism Identification and Improved Genome Annotation of Brassica rapa Through Deep RNA Sequencing","container-title":"G3&amp;amp;#58; Genes|Genomes|Genetics","page":"2065-2078","volume":"4","issue":"11","source":"CrossRef","DOI":"10.1534/g3.114.012526","ISSN":"2160-1836","language":"en","author":[{"family":"Devisetty","given":"U. K."},{"family":"Covington","given":"M. F."},{"family":"Tat","given":"A. V."},{"family":"Lekkala","given":"S."},{"family":"Maloof","given":"J. N."}],"issued":{"date-parts":[["2015",8,11]]}}}],"schema":"https://github.com/citation-style-language/schema/raw/master/csl-citation.json"} </w:instrText>
        </w:r>
      </w:ins>
      <w:r>
        <w:rPr>
          <w:rFonts w:ascii="Times New Roman" w:hAnsi="Times New Roman"/>
        </w:rPr>
        <w:fldChar w:fldCharType="separate"/>
      </w:r>
      <w:ins w:id="56" w:author="Robert" w:date="2016-07-04T13:15:00Z">
        <w:r w:rsidRPr="00DE0FEB">
          <w:rPr>
            <w:rFonts w:ascii="Times New Roman" w:hAnsi="Times New Roman"/>
            <w:rPrChange w:id="57" w:author="Robert" w:date="2016-07-04T13:15:00Z">
              <w:rPr/>
            </w:rPrChange>
          </w:rPr>
          <w:t>(</w:t>
        </w:r>
        <w:proofErr w:type="spellStart"/>
        <w:r w:rsidRPr="00DE0FEB">
          <w:rPr>
            <w:rFonts w:ascii="Times New Roman" w:hAnsi="Times New Roman"/>
            <w:rPrChange w:id="58" w:author="Robert" w:date="2016-07-04T13:15:00Z">
              <w:rPr/>
            </w:rPrChange>
          </w:rPr>
          <w:t>Devisetty</w:t>
        </w:r>
        <w:proofErr w:type="spellEnd"/>
        <w:r w:rsidRPr="00DE0FEB">
          <w:rPr>
            <w:rFonts w:ascii="Times New Roman" w:hAnsi="Times New Roman"/>
            <w:rPrChange w:id="59" w:author="Robert" w:date="2016-07-04T13:15:00Z">
              <w:rPr/>
            </w:rPrChange>
          </w:rPr>
          <w:t xml:space="preserve"> </w:t>
        </w:r>
        <w:r w:rsidRPr="00DE0FEB">
          <w:rPr>
            <w:rFonts w:ascii="Times New Roman" w:hAnsi="Times New Roman"/>
            <w:i/>
            <w:iCs/>
            <w:rPrChange w:id="60" w:author="Robert" w:date="2016-07-04T13:15:00Z">
              <w:rPr>
                <w:i/>
                <w:iCs/>
              </w:rPr>
            </w:rPrChange>
          </w:rPr>
          <w:t>et al.</w:t>
        </w:r>
        <w:r w:rsidRPr="00DE0FEB">
          <w:rPr>
            <w:rFonts w:ascii="Times New Roman" w:hAnsi="Times New Roman"/>
            <w:rPrChange w:id="61" w:author="Robert" w:date="2016-07-04T13:15:00Z">
              <w:rPr/>
            </w:rPrChange>
          </w:rPr>
          <w:t xml:space="preserve"> 2015)</w:t>
        </w:r>
        <w:r>
          <w:rPr>
            <w:rFonts w:ascii="Times New Roman" w:hAnsi="Times New Roman"/>
          </w:rPr>
          <w:fldChar w:fldCharType="end"/>
        </w:r>
      </w:ins>
    </w:p>
    <w:p w14:paraId="6FE6ED73" w14:textId="1AC39AC4"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Read Processing</w:t>
      </w:r>
    </w:p>
    <w:p w14:paraId="3F9EB987" w14:textId="0F90474B" w:rsidR="00D745BC" w:rsidRPr="00BB1904" w:rsidRDefault="00861038" w:rsidP="006C3828">
      <w:pPr>
        <w:pStyle w:val="BodyText"/>
        <w:rPr>
          <w:ins w:id="62" w:author="Robert" w:date="2016-07-04T11:31:00Z"/>
          <w:rFonts w:ascii="Times New Roman" w:hAnsi="Times New Roman"/>
        </w:rPr>
      </w:pPr>
      <w:ins w:id="63" w:author="Robert" w:date="2016-07-04T11:31:00Z">
        <w:r w:rsidRPr="00BB1904">
          <w:rPr>
            <w:rFonts w:ascii="Times New Roman" w:hAnsi="Times New Roman"/>
          </w:rPr>
          <w:fldChar w:fldCharType="begin"/>
        </w:r>
        <w:r w:rsidRPr="00BB1904">
          <w:rPr>
            <w:rFonts w:ascii="Times New Roman" w:hAnsi="Times New Roman"/>
          </w:rPr>
          <w:instrText xml:space="preserve"> HYPERLINK "</w:instrText>
        </w:r>
      </w:ins>
      <w:ins w:id="64" w:author="Robert" w:date="2016-07-04T11:24:00Z">
        <w:r w:rsidRPr="00BB1904">
          <w:rPr>
            <w:rFonts w:ascii="Times New Roman" w:hAnsi="Times New Roman"/>
          </w:rPr>
          <w:instrText>http://hannonlab.cshl.edu/fastx_toolkit/</w:instrText>
        </w:r>
      </w:ins>
      <w:ins w:id="65" w:author="Robert" w:date="2016-07-04T11:31:00Z">
        <w:r w:rsidRPr="00BB1904">
          <w:rPr>
            <w:rFonts w:ascii="Times New Roman" w:hAnsi="Times New Roman"/>
          </w:rPr>
          <w:instrText xml:space="preserve">" </w:instrText>
        </w:r>
        <w:r w:rsidRPr="00BB1904">
          <w:rPr>
            <w:rFonts w:ascii="Times New Roman" w:hAnsi="Times New Roman"/>
          </w:rPr>
          <w:fldChar w:fldCharType="separate"/>
        </w:r>
      </w:ins>
      <w:ins w:id="66" w:author="Robert" w:date="2016-07-04T11:24:00Z">
        <w:r w:rsidRPr="00BB1904">
          <w:rPr>
            <w:rStyle w:val="Hyperlink"/>
            <w:rFonts w:ascii="Times New Roman" w:hAnsi="Times New Roman"/>
          </w:rPr>
          <w:t>http://hannonlab.cshl.edu/fastx_toolkit/</w:t>
        </w:r>
      </w:ins>
      <w:ins w:id="67" w:author="Robert" w:date="2016-07-04T11:31:00Z">
        <w:r w:rsidRPr="00BB1904">
          <w:rPr>
            <w:rFonts w:ascii="Times New Roman" w:hAnsi="Times New Roman"/>
          </w:rPr>
          <w:fldChar w:fldCharType="end"/>
        </w:r>
      </w:ins>
    </w:p>
    <w:p w14:paraId="77752DF8" w14:textId="731E0D73" w:rsidR="00861038" w:rsidRPr="00BB1904" w:rsidRDefault="00861038" w:rsidP="006C3828">
      <w:pPr>
        <w:pStyle w:val="BodyText"/>
        <w:rPr>
          <w:ins w:id="68" w:author="Robert" w:date="2016-07-04T11:31:00Z"/>
          <w:rFonts w:ascii="Times New Roman" w:hAnsi="Times New Roman"/>
        </w:rPr>
      </w:pPr>
      <w:ins w:id="69" w:author="Robert" w:date="2016-07-04T11:31:00Z">
        <w:r w:rsidRPr="00BB1904">
          <w:rPr>
            <w:rFonts w:ascii="Times New Roman" w:hAnsi="Times New Roman"/>
          </w:rPr>
          <w:fldChar w:fldCharType="begin"/>
        </w:r>
        <w:r w:rsidRPr="00BB1904">
          <w:rPr>
            <w:rFonts w:ascii="Times New Roman" w:hAnsi="Times New Roman"/>
          </w:rPr>
          <w:instrText xml:space="preserve"> HYPERLINK "https://github.com/mfcovington/auto_barcode" </w:instrText>
        </w:r>
        <w:r w:rsidRPr="00BB1904">
          <w:rPr>
            <w:rFonts w:ascii="Times New Roman" w:hAnsi="Times New Roman"/>
          </w:rPr>
          <w:fldChar w:fldCharType="separate"/>
        </w:r>
        <w:r w:rsidRPr="00BB1904">
          <w:rPr>
            <w:rStyle w:val="Hyperlink"/>
            <w:rFonts w:ascii="Times New Roman" w:hAnsi="Times New Roman"/>
          </w:rPr>
          <w:t>https://github.com/mfcovington/auto_barcode</w:t>
        </w:r>
        <w:r w:rsidRPr="00BB1904">
          <w:rPr>
            <w:rFonts w:ascii="Times New Roman" w:hAnsi="Times New Roman"/>
          </w:rPr>
          <w:fldChar w:fldCharType="end"/>
        </w:r>
      </w:ins>
    </w:p>
    <w:p w14:paraId="2BE87CC7" w14:textId="6309C7A0" w:rsidR="00861038" w:rsidRPr="00BB1904" w:rsidRDefault="00861038" w:rsidP="006C3828">
      <w:pPr>
        <w:pStyle w:val="BodyText"/>
        <w:rPr>
          <w:ins w:id="70" w:author="Robert" w:date="2016-07-04T11:31:00Z"/>
          <w:rFonts w:ascii="Times New Roman" w:hAnsi="Times New Roman"/>
        </w:rPr>
      </w:pPr>
      <w:ins w:id="71" w:author="Robert" w:date="2016-07-04T11:31:00Z">
        <w:r w:rsidRPr="00BB1904">
          <w:rPr>
            <w:rFonts w:ascii="Times New Roman" w:hAnsi="Times New Roman"/>
          </w:rPr>
          <w:fldChar w:fldCharType="begin"/>
        </w:r>
        <w:r w:rsidRPr="00BB1904">
          <w:rPr>
            <w:rFonts w:ascii="Times New Roman" w:hAnsi="Times New Roman"/>
          </w:rPr>
          <w:instrText xml:space="preserve"> HYPERLINK "http://www.bioinformatics.babraham.ac.uk/projects/fastqc/" </w:instrText>
        </w:r>
        <w:r w:rsidRPr="00BB1904">
          <w:rPr>
            <w:rFonts w:ascii="Times New Roman" w:hAnsi="Times New Roman"/>
          </w:rPr>
          <w:fldChar w:fldCharType="separate"/>
        </w:r>
        <w:r w:rsidRPr="00BB1904">
          <w:rPr>
            <w:rStyle w:val="Hyperlink"/>
            <w:rFonts w:ascii="Times New Roman" w:hAnsi="Times New Roman"/>
          </w:rPr>
          <w:t>http://www.bioinformatics.babraham.ac.uk/projects/fastqc/</w:t>
        </w:r>
        <w:r w:rsidRPr="00BB1904">
          <w:rPr>
            <w:rFonts w:ascii="Times New Roman" w:hAnsi="Times New Roman"/>
          </w:rPr>
          <w:fldChar w:fldCharType="end"/>
        </w:r>
      </w:ins>
    </w:p>
    <w:p w14:paraId="28294836" w14:textId="532A1040" w:rsidR="00861038" w:rsidRPr="00BB1904" w:rsidRDefault="00861038" w:rsidP="006C3828">
      <w:pPr>
        <w:pStyle w:val="BodyText"/>
        <w:rPr>
          <w:ins w:id="72" w:author="Robert" w:date="2016-07-04T11:32:00Z"/>
          <w:rFonts w:ascii="Times New Roman" w:hAnsi="Times New Roman"/>
        </w:rPr>
      </w:pPr>
      <w:ins w:id="73" w:author="Robert" w:date="2016-07-04T11:32:00Z">
        <w:r w:rsidRPr="00BB1904">
          <w:rPr>
            <w:rFonts w:ascii="Times New Roman" w:hAnsi="Times New Roman"/>
          </w:rPr>
          <w:fldChar w:fldCharType="begin"/>
        </w:r>
        <w:r w:rsidRPr="00BB1904">
          <w:rPr>
            <w:rFonts w:ascii="Times New Roman" w:hAnsi="Times New Roman"/>
          </w:rPr>
          <w:instrText xml:space="preserve"> HYPERLINK "</w:instrText>
        </w:r>
      </w:ins>
      <w:ins w:id="74" w:author="Robert" w:date="2016-07-04T11:31:00Z">
        <w:r w:rsidRPr="00BB1904">
          <w:rPr>
            <w:rFonts w:ascii="Times New Roman" w:hAnsi="Times New Roman"/>
          </w:rPr>
          <w:instrText>https://github.com/mfcovington/SNPtools</w:instrText>
        </w:r>
      </w:ins>
      <w:ins w:id="75" w:author="Robert" w:date="2016-07-04T11:32:00Z">
        <w:r w:rsidRPr="00BB1904">
          <w:rPr>
            <w:rFonts w:ascii="Times New Roman" w:hAnsi="Times New Roman"/>
          </w:rPr>
          <w:instrText xml:space="preserve">" </w:instrText>
        </w:r>
        <w:r w:rsidRPr="00BB1904">
          <w:rPr>
            <w:rFonts w:ascii="Times New Roman" w:hAnsi="Times New Roman"/>
          </w:rPr>
          <w:fldChar w:fldCharType="separate"/>
        </w:r>
      </w:ins>
      <w:ins w:id="76" w:author="Robert" w:date="2016-07-04T11:31:00Z">
        <w:r w:rsidRPr="00BB1904">
          <w:rPr>
            <w:rStyle w:val="Hyperlink"/>
            <w:rFonts w:ascii="Times New Roman" w:hAnsi="Times New Roman"/>
          </w:rPr>
          <w:t>https://github.com/mfcovington/SNPtools</w:t>
        </w:r>
      </w:ins>
      <w:ins w:id="77" w:author="Robert" w:date="2016-07-04T11:32:00Z">
        <w:r w:rsidRPr="00BB1904">
          <w:rPr>
            <w:rFonts w:ascii="Times New Roman" w:hAnsi="Times New Roman"/>
          </w:rPr>
          <w:fldChar w:fldCharType="end"/>
        </w:r>
      </w:ins>
    </w:p>
    <w:p w14:paraId="64A09ABC" w14:textId="3A440E99" w:rsidR="00861038" w:rsidRPr="00BB1904" w:rsidRDefault="00861038" w:rsidP="006C3828">
      <w:pPr>
        <w:pStyle w:val="BodyText"/>
        <w:rPr>
          <w:ins w:id="78" w:author="Robert" w:date="2016-07-04T11:32:00Z"/>
          <w:rFonts w:ascii="Times New Roman" w:hAnsi="Times New Roman"/>
        </w:rPr>
      </w:pPr>
      <w:ins w:id="79" w:author="Robert" w:date="2016-07-04T11:32:00Z">
        <w:r w:rsidRPr="00BB1904">
          <w:rPr>
            <w:rFonts w:ascii="Times New Roman" w:hAnsi="Times New Roman"/>
          </w:rPr>
          <w:t>https://github.com/MaloofLab/devisetty-g3-2014/blob/master/SNP-detection.md</w:t>
        </w:r>
      </w:ins>
    </w:p>
    <w:p w14:paraId="499E6AF3" w14:textId="0B5054D1" w:rsidR="006C3828" w:rsidRPr="00BB1904" w:rsidRDefault="006C3828" w:rsidP="006C3828">
      <w:pPr>
        <w:pStyle w:val="BodyText"/>
        <w:rPr>
          <w:rFonts w:ascii="Times New Roman" w:hAnsi="Times New Roman"/>
        </w:rPr>
      </w:pPr>
      <w:r w:rsidRPr="00BB1904">
        <w:rPr>
          <w:rFonts w:ascii="Times New Roman" w:hAnsi="Times New Roman"/>
        </w:rPr>
        <w:t xml:space="preserve">Pre-processing and mapping of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raw reads was done as described earlier (</w:t>
      </w:r>
      <w:proofErr w:type="spellStart"/>
      <w:r w:rsidRPr="00BB1904">
        <w:rPr>
          <w:rFonts w:ascii="Times New Roman" w:hAnsi="Times New Roman"/>
        </w:rPr>
        <w:t>Devisetty</w:t>
      </w:r>
      <w:proofErr w:type="spellEnd"/>
      <w:r w:rsidRPr="00BB1904">
        <w:rPr>
          <w:rFonts w:ascii="Times New Roman" w:hAnsi="Times New Roman"/>
        </w:rPr>
        <w:t xml:space="preserve"> et al., </w:t>
      </w:r>
      <w:proofErr w:type="gramStart"/>
      <w:r w:rsidRPr="00BB1904">
        <w:rPr>
          <w:rFonts w:ascii="Times New Roman" w:hAnsi="Times New Roman"/>
        </w:rPr>
        <w:t>2014</w:t>
      </w:r>
      <w:ins w:id="80" w:author="Robert" w:date="2016-07-04T13:13:00Z">
        <w:r w:rsidR="00DE0FEB">
          <w:rPr>
            <w:rFonts w:ascii="Times New Roman" w:hAnsi="Times New Roman"/>
          </w:rPr>
          <w:t xml:space="preserve"> </w:t>
        </w:r>
      </w:ins>
      <w:r w:rsidRPr="00BB1904">
        <w:rPr>
          <w:rFonts w:ascii="Times New Roman" w:hAnsi="Times New Roman"/>
        </w:rPr>
        <w:t>)</w:t>
      </w:r>
      <w:proofErr w:type="gramEnd"/>
      <w:r w:rsidRPr="00BB1904">
        <w:rPr>
          <w:rFonts w:ascii="Times New Roman" w:hAnsi="Times New Roman"/>
        </w:rPr>
        <w:t xml:space="preserve"> with one exception. The raw reads were quality filtered with </w:t>
      </w:r>
      <w:proofErr w:type="spellStart"/>
      <w:r w:rsidRPr="00BB1904">
        <w:rPr>
          <w:rFonts w:ascii="Times New Roman" w:hAnsi="Times New Roman"/>
        </w:rPr>
        <w:t>fastq_quality_filter</w:t>
      </w:r>
      <w:proofErr w:type="spellEnd"/>
      <w:r w:rsidRPr="00BB1904">
        <w:rPr>
          <w:rFonts w:ascii="Times New Roman" w:hAnsi="Times New Roman"/>
        </w:rPr>
        <w:t xml:space="preserve"> with parameters [-q 20, -p 95]. The </w:t>
      </w:r>
      <w:ins w:id="81" w:author="Robert" w:date="2016-07-04T13:16:00Z">
        <w:r w:rsidR="00DE0FEB">
          <w:rPr>
            <w:rFonts w:ascii="Times New Roman" w:hAnsi="Times New Roman"/>
          </w:rPr>
          <w:t>q</w:t>
        </w:r>
      </w:ins>
      <w:r w:rsidRPr="00BB1904">
        <w:rPr>
          <w:rFonts w:ascii="Times New Roman" w:hAnsi="Times New Roman"/>
        </w:rPr>
        <w:t xml:space="preserve">ualified de-multiplexed reads were then mapped to B. </w:t>
      </w:r>
      <w:proofErr w:type="spellStart"/>
      <w:r w:rsidRPr="00BB1904">
        <w:rPr>
          <w:rFonts w:ascii="Times New Roman" w:hAnsi="Times New Roman"/>
        </w:rPr>
        <w:t>rapa</w:t>
      </w:r>
      <w:proofErr w:type="spellEnd"/>
      <w:r w:rsidRPr="00BB1904">
        <w:rPr>
          <w:rFonts w:ascii="Times New Roman" w:hAnsi="Times New Roman"/>
        </w:rPr>
        <w:t xml:space="preserve"> reference genome (</w:t>
      </w:r>
      <w:proofErr w:type="spellStart"/>
      <w:r w:rsidRPr="00BB1904">
        <w:rPr>
          <w:rFonts w:ascii="Times New Roman" w:hAnsi="Times New Roman"/>
        </w:rPr>
        <w:t>Chiifu</w:t>
      </w:r>
      <w:proofErr w:type="spellEnd"/>
      <w:r w:rsidRPr="00BB1904">
        <w:rPr>
          <w:rFonts w:ascii="Times New Roman" w:hAnsi="Times New Roman"/>
        </w:rPr>
        <w:t xml:space="preserve"> version 1.5) using BWA v0.6.1-r104 (Li and Durbin, 2009) with parameters [</w:t>
      </w:r>
      <w:proofErr w:type="spellStart"/>
      <w:r w:rsidRPr="00BB1904">
        <w:rPr>
          <w:rFonts w:ascii="Times New Roman" w:hAnsi="Times New Roman"/>
        </w:rPr>
        <w:t>bwa_n</w:t>
      </w:r>
      <w:proofErr w:type="spellEnd"/>
      <w:r w:rsidRPr="00BB1904">
        <w:rPr>
          <w:rFonts w:ascii="Times New Roman" w:hAnsi="Times New Roman"/>
        </w:rPr>
        <w:t xml:space="preserve"> 0.04] and the unmapped reads are in turn mapped with </w:t>
      </w:r>
      <w:proofErr w:type="spellStart"/>
      <w:r w:rsidRPr="00BB1904">
        <w:rPr>
          <w:rFonts w:ascii="Times New Roman" w:hAnsi="Times New Roman"/>
        </w:rPr>
        <w:t>TopHat</w:t>
      </w:r>
      <w:proofErr w:type="spellEnd"/>
      <w:r w:rsidRPr="00BB1904">
        <w:rPr>
          <w:rFonts w:ascii="Times New Roman" w:hAnsi="Times New Roman"/>
        </w:rPr>
        <w:t xml:space="preserve"> with parameters [splice-mismatches 1, max-</w:t>
      </w:r>
      <w:proofErr w:type="spellStart"/>
      <w:r w:rsidRPr="00BB1904">
        <w:rPr>
          <w:rFonts w:ascii="Times New Roman" w:hAnsi="Times New Roman"/>
        </w:rPr>
        <w:t>multihits</w:t>
      </w:r>
      <w:proofErr w:type="spellEnd"/>
      <w:r w:rsidRPr="00BB1904">
        <w:rPr>
          <w:rFonts w:ascii="Times New Roman" w:hAnsi="Times New Roman"/>
        </w:rPr>
        <w:t xml:space="preserve"> 1, segment-length 22, butterfly-search</w:t>
      </w:r>
      <w:proofErr w:type="gramStart"/>
      <w:r w:rsidRPr="00BB1904">
        <w:rPr>
          <w:rFonts w:ascii="Times New Roman" w:hAnsi="Times New Roman"/>
        </w:rPr>
        <w:t>,,</w:t>
      </w:r>
      <w:proofErr w:type="gramEnd"/>
      <w:r w:rsidRPr="00BB1904">
        <w:rPr>
          <w:rFonts w:ascii="Times New Roman" w:hAnsi="Times New Roman"/>
        </w:rPr>
        <w:t xml:space="preserve"> max-intron-length 5000, library-type </w:t>
      </w:r>
      <w:proofErr w:type="spellStart"/>
      <w:r w:rsidRPr="00BB1904">
        <w:rPr>
          <w:rFonts w:ascii="Times New Roman" w:hAnsi="Times New Roman"/>
        </w:rPr>
        <w:t>fr-unstranded</w:t>
      </w:r>
      <w:proofErr w:type="spellEnd"/>
      <w:r w:rsidRPr="00BB1904">
        <w:rPr>
          <w:rFonts w:ascii="Times New Roman" w:hAnsi="Times New Roman"/>
        </w:rPr>
        <w:t>].</w:t>
      </w:r>
    </w:p>
    <w:p w14:paraId="28EAC1BA" w14:textId="6B8ADF1E" w:rsidR="005057C8" w:rsidRPr="00BB1904" w:rsidRDefault="005057C8" w:rsidP="005057C8">
      <w:pPr>
        <w:pStyle w:val="BodyText"/>
        <w:rPr>
          <w:rFonts w:ascii="Times New Roman" w:hAnsi="Times New Roman"/>
        </w:rPr>
      </w:pPr>
      <w:r w:rsidRPr="00BB1904">
        <w:rPr>
          <w:rFonts w:ascii="Times New Roman" w:hAnsi="Times New Roman"/>
        </w:rPr>
        <w:t xml:space="preserve">Genotyping </w:t>
      </w:r>
    </w:p>
    <w:p w14:paraId="73FB6E03" w14:textId="23D29D56" w:rsidR="005057C8" w:rsidRPr="00BB1904" w:rsidRDefault="005057C8" w:rsidP="005057C8">
      <w:pPr>
        <w:pStyle w:val="BodyText"/>
        <w:rPr>
          <w:rFonts w:ascii="Times New Roman" w:hAnsi="Times New Roman"/>
        </w:rPr>
      </w:pPr>
      <w:r w:rsidRPr="00BB1904">
        <w:rPr>
          <w:rFonts w:ascii="Times New Roman" w:hAnsi="Times New Roman"/>
        </w:rPr>
        <w:t xml:space="preserve">Individuals in the population were genotyped first using the reference set of </w:t>
      </w:r>
      <w:proofErr w:type="spellStart"/>
      <w:ins w:id="82" w:author="Robert" w:date="2016-07-04T11:34:00Z">
        <w:r w:rsidR="00861038" w:rsidRPr="00BB1904">
          <w:rPr>
            <w:rFonts w:ascii="Times New Roman" w:hAnsi="Times New Roman"/>
          </w:rPr>
          <w:t>cSNPs</w:t>
        </w:r>
        <w:proofErr w:type="spellEnd"/>
        <w:r w:rsidR="00861038" w:rsidRPr="00BB1904">
          <w:rPr>
            <w:rFonts w:ascii="Times New Roman" w:hAnsi="Times New Roman"/>
          </w:rPr>
          <w:t xml:space="preserve"> </w:t>
        </w:r>
      </w:ins>
      <w:r w:rsidRPr="00BB1904">
        <w:rPr>
          <w:rFonts w:ascii="Times New Roman" w:hAnsi="Times New Roman"/>
        </w:rPr>
        <w:t xml:space="preserve">that were called as part of </w:t>
      </w:r>
      <w:proofErr w:type="spellStart"/>
      <w:r w:rsidRPr="00BB1904">
        <w:rPr>
          <w:rFonts w:ascii="Times New Roman" w:hAnsi="Times New Roman"/>
        </w:rPr>
        <w:t>Devissetty</w:t>
      </w:r>
      <w:proofErr w:type="spellEnd"/>
      <w:r w:rsidRPr="00BB1904">
        <w:rPr>
          <w:rFonts w:ascii="Times New Roman" w:hAnsi="Times New Roman"/>
        </w:rPr>
        <w:t xml:space="preserve"> et al. 2014 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BB1904">
        <w:rPr>
          <w:rFonts w:ascii="Times New Roman" w:hAnsi="Times New Roman"/>
        </w:rPr>
        <w:t>cross pollination</w:t>
      </w:r>
      <w:proofErr w:type="gramEnd"/>
      <w:r w:rsidRPr="00BB1904">
        <w:rPr>
          <w:rFonts w:ascii="Times New Roman" w:hAnsi="Times New Roman"/>
        </w:rPr>
        <w:t xml:space="preserve"> contamination. There was not any evidence that the R500 seed stock was contaminated. This led us to approach this using </w:t>
      </w:r>
      <w:r w:rsidRPr="00BB1904">
        <w:rPr>
          <w:rFonts w:ascii="Times New Roman" w:hAnsi="Times New Roman"/>
        </w:rPr>
        <w:lastRenderedPageBreak/>
        <w:t xml:space="preserve">an alternative genotyping strategy by combining all the individual replicates per RIL into a single file to call SNPs compared to the reference genome. </w:t>
      </w:r>
      <w:proofErr w:type="gramStart"/>
      <w:r w:rsidRPr="00BB1904">
        <w:rPr>
          <w:rFonts w:ascii="Times New Roman" w:hAnsi="Times New Roman"/>
        </w:rPr>
        <w:t>Each SNP was then filtered by comparing it to the genotype of the R500 parent</w:t>
      </w:r>
      <w:proofErr w:type="gramEnd"/>
      <w:r w:rsidRPr="00BB1904">
        <w:rPr>
          <w:rFonts w:ascii="Times New Roman" w:hAnsi="Times New Roman"/>
        </w:rPr>
        <w:t xml:space="preserve">. At each SNP, each RIL was genotyped as R500 or the alternate allele. All these SNPs needed to match up with the one another. At each step there were quality scores and filters that were applied using custom Perl scripts (found here). Only SNPs that met our quality scores were considered. </w:t>
      </w:r>
    </w:p>
    <w:p w14:paraId="0FB8622D" w14:textId="56ADFB34" w:rsidR="005057C8" w:rsidRPr="00BB1904" w:rsidRDefault="005057C8" w:rsidP="005057C8">
      <w:pPr>
        <w:pStyle w:val="BodyText"/>
        <w:rPr>
          <w:rFonts w:ascii="Times New Roman" w:hAnsi="Times New Roman"/>
        </w:rPr>
      </w:pPr>
      <w:r w:rsidRPr="00BB1904">
        <w:rPr>
          <w:rFonts w:ascii="Times New Roman" w:hAnsi="Times New Roman"/>
        </w:rPr>
        <w:t xml:space="preserve">Genotypic Bin Creation </w:t>
      </w:r>
    </w:p>
    <w:p w14:paraId="607F7180" w14:textId="2F9B2035" w:rsidR="006E0172" w:rsidRPr="00BB1904" w:rsidRDefault="005057C8" w:rsidP="005057C8">
      <w:pPr>
        <w:pStyle w:val="BodyText"/>
        <w:rPr>
          <w:rFonts w:ascii="Times New Roman" w:hAnsi="Times New Roman"/>
        </w:rPr>
      </w:pPr>
      <w:r w:rsidRPr="00BB1904">
        <w:rPr>
          <w:rFonts w:ascii="Times New Roman" w:hAnsi="Times New Roman"/>
        </w:rPr>
        <w:t xml:space="preserve">All of the SNPs were then assembled along the chromosomes according to their genomic location. Aligning all the individuals in the population allowed us to calculate unique </w:t>
      </w:r>
      <w:proofErr w:type="spellStart"/>
      <w:r w:rsidRPr="00BB1904">
        <w:rPr>
          <w:rFonts w:ascii="Times New Roman" w:hAnsi="Times New Roman"/>
        </w:rPr>
        <w:t>recombinations</w:t>
      </w:r>
      <w:proofErr w:type="spellEnd"/>
      <w:r w:rsidRPr="00BB1904">
        <w:rPr>
          <w:rFonts w:ascii="Times New Roman" w:hAnsi="Times New Roman"/>
        </w:rPr>
        <w:t xml:space="preserve"> that are present in the population. </w:t>
      </w:r>
      <w:proofErr w:type="gramStart"/>
      <w:r w:rsidRPr="00BB1904">
        <w:rPr>
          <w:rFonts w:ascii="Times New Roman" w:hAnsi="Times New Roman"/>
        </w:rPr>
        <w:t>These unique bins were determined by custom Perl scripts</w:t>
      </w:r>
      <w:proofErr w:type="gramEnd"/>
      <w:r w:rsidRPr="00BB1904">
        <w:rPr>
          <w:rFonts w:ascii="Times New Roman" w:hAnsi="Times New Roman"/>
        </w:rPr>
        <w:t xml:space="preserve"> (found here). SNPs located in the middle of the genotypic bin </w:t>
      </w:r>
      <w:proofErr w:type="gramStart"/>
      <w:r w:rsidRPr="00BB1904">
        <w:rPr>
          <w:rFonts w:ascii="Times New Roman" w:hAnsi="Times New Roman"/>
        </w:rPr>
        <w:t>were selected to be used</w:t>
      </w:r>
      <w:proofErr w:type="gramEnd"/>
      <w:r w:rsidRPr="00BB1904">
        <w:rPr>
          <w:rFonts w:ascii="Times New Roman" w:hAnsi="Times New Roman"/>
        </w:rPr>
        <w:t xml:space="preserve"> for placement of scaffolds and the creation of the genetic map.</w:t>
      </w:r>
    </w:p>
    <w:p w14:paraId="143229B9" w14:textId="77777777" w:rsidR="00C04362" w:rsidRPr="00BB1904" w:rsidRDefault="006E0172" w:rsidP="006E0172">
      <w:pPr>
        <w:pStyle w:val="Heading2"/>
        <w:spacing w:before="0"/>
        <w:rPr>
          <w:rFonts w:ascii="Times New Roman" w:hAnsi="Times New Roman" w:cs="Times New Roman"/>
          <w:b w:val="0"/>
          <w:bCs w:val="0"/>
          <w:color w:val="auto"/>
          <w:sz w:val="24"/>
          <w:szCs w:val="24"/>
        </w:rPr>
      </w:pPr>
      <w:bookmarkStart w:id="83" w:name="genetic-map-construction"/>
      <w:bookmarkEnd w:id="83"/>
      <w:r w:rsidRPr="00BB1904">
        <w:rPr>
          <w:rFonts w:ascii="Times New Roman" w:hAnsi="Times New Roman" w:cs="Times New Roman"/>
          <w:b w:val="0"/>
          <w:bCs w:val="0"/>
          <w:color w:val="auto"/>
          <w:sz w:val="24"/>
          <w:szCs w:val="24"/>
        </w:rPr>
        <w:t>Genetic Map Construction</w:t>
      </w:r>
    </w:p>
    <w:p w14:paraId="63775919" w14:textId="1AF29880" w:rsidR="00C0436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Using one unique SNP per genotype bin, we created a saturated genetic map. The genetic map was constructed using the chromosomal position of each of the SNPs as a starting point for marker ordering along the c</w:t>
      </w:r>
      <w:r w:rsidRPr="00370C8E">
        <w:rPr>
          <w:rFonts w:ascii="Times New Roman" w:hAnsi="Times New Roman" w:cs="Times New Roman"/>
        </w:rPr>
        <w:t xml:space="preserve">hromosomes. Each chromosome was treated as a large linkage group and each SNP was tested for linkage disequilibrium with all other SNPs with the R/QTL package (Broman et al. XXXX, Supplemental Data X) in the R statistical environment (@R-ref). The larger </w:t>
      </w:r>
      <w:proofErr w:type="gramStart"/>
      <w:r w:rsidRPr="00370C8E">
        <w:rPr>
          <w:rFonts w:ascii="Times New Roman" w:hAnsi="Times New Roman" w:cs="Times New Roman"/>
        </w:rPr>
        <w:t>g</w:t>
      </w:r>
      <w:r w:rsidRPr="0002553E">
        <w:rPr>
          <w:rFonts w:ascii="Times New Roman" w:hAnsi="Times New Roman" w:cs="Times New Roman"/>
        </w:rPr>
        <w:t>aps in the map is</w:t>
      </w:r>
      <w:proofErr w:type="gramEnd"/>
      <w:r w:rsidRPr="0002553E">
        <w:rPr>
          <w:rFonts w:ascii="Times New Roman" w:hAnsi="Times New Roman" w:cs="Times New Roman"/>
        </w:rPr>
        <w:t xml:space="preserve"> where there is little marker information and corresponded to centromeric regions (Figure</w:t>
      </w:r>
      <w:ins w:id="84" w:author="Robert" w:date="2016-07-04T11:50:00Z">
        <w:r w:rsidR="00614F6C">
          <w:rPr>
            <w:rFonts w:ascii="Times New Roman" w:hAnsi="Times New Roman" w:cs="Times New Roman"/>
          </w:rPr>
          <w:t xml:space="preserve"> 9b</w:t>
        </w:r>
      </w:ins>
      <w:r w:rsidRPr="00614F6C">
        <w:rPr>
          <w:rFonts w:ascii="Times New Roman" w:hAnsi="Times New Roman" w:cs="Times New Roman"/>
        </w:rPr>
        <w:t xml:space="preserve">). </w:t>
      </w:r>
      <w:proofErr w:type="gramStart"/>
      <w:r w:rsidRPr="00614F6C">
        <w:rPr>
          <w:rFonts w:ascii="Times New Roman" w:hAnsi="Times New Roman" w:cs="Times New Roman"/>
        </w:rPr>
        <w:t>These large gaps caused a small problem when ordering the markers and connecting each of the chromosomal arms in the correct order.</w:t>
      </w:r>
      <w:proofErr w:type="gramEnd"/>
      <w:r w:rsidRPr="00614F6C">
        <w:rPr>
          <w:rFonts w:ascii="Times New Roman" w:hAnsi="Times New Roman" w:cs="Times New Roman"/>
        </w:rPr>
        <w:t xml:space="preserve"> In these or</w:t>
      </w:r>
      <w:r w:rsidRPr="00370C8E">
        <w:rPr>
          <w:rFonts w:ascii="Times New Roman" w:hAnsi="Times New Roman" w:cs="Times New Roman"/>
        </w:rPr>
        <w:t>d</w:t>
      </w:r>
      <w:r w:rsidRPr="0002553E">
        <w:rPr>
          <w:rFonts w:ascii="Times New Roman" w:hAnsi="Times New Roman" w:cs="Times New Roman"/>
        </w:rPr>
        <w:t>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Pr="00DE0FEB" w:rsidRDefault="006E0172" w:rsidP="006E0172">
      <w:pPr>
        <w:pStyle w:val="Heading2"/>
        <w:spacing w:before="0"/>
        <w:rPr>
          <w:rFonts w:ascii="Times New Roman" w:hAnsi="Times New Roman" w:cs="Times New Roman"/>
          <w:b w:val="0"/>
          <w:bCs w:val="0"/>
          <w:color w:val="auto"/>
          <w:sz w:val="24"/>
          <w:szCs w:val="24"/>
        </w:rPr>
      </w:pPr>
      <w:bookmarkStart w:id="85" w:name="qtl-comparisons"/>
      <w:bookmarkEnd w:id="85"/>
    </w:p>
    <w:p w14:paraId="079DD575" w14:textId="77777777" w:rsidR="00C0436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QTL Comparisons</w:t>
      </w:r>
    </w:p>
    <w:p w14:paraId="4D129017" w14:textId="1E4011AB" w:rsidR="00C04362" w:rsidRPr="00614F6C"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To demonstrate an improvement in coverage in mapping physiological traits, we remapped two traits from @brock_floral_2010 that used the existing genetic map. As the fairest comparisons between maps, marker regression was performed using the </w:t>
      </w:r>
      <w:proofErr w:type="gramStart"/>
      <w:r w:rsidRPr="00BB1904">
        <w:rPr>
          <w:rFonts w:ascii="Times New Roman" w:hAnsi="Times New Roman" w:cs="Times New Roman"/>
        </w:rPr>
        <w:t>scanone(</w:t>
      </w:r>
      <w:proofErr w:type="gramEnd"/>
      <w:r w:rsidRPr="00BB1904">
        <w:rPr>
          <w:rFonts w:ascii="Times New Roman" w:hAnsi="Times New Roman" w:cs="Times New Roman"/>
        </w:rPr>
        <w:t xml:space="preserve">) function in RQTL with 10,000 permutations to determine the significance cutoff (Figure </w:t>
      </w:r>
      <w:ins w:id="86" w:author="Robert" w:date="2016-07-04T11:50:00Z">
        <w:r w:rsidR="00614F6C">
          <w:rPr>
            <w:rFonts w:ascii="Times New Roman" w:hAnsi="Times New Roman" w:cs="Times New Roman"/>
          </w:rPr>
          <w:t>9c</w:t>
        </w:r>
      </w:ins>
      <w:r w:rsidRPr="00614F6C">
        <w:rPr>
          <w:rFonts w:ascii="Times New Roman" w:hAnsi="Times New Roman" w:cs="Times New Roman"/>
        </w:rPr>
        <w:t>).</w:t>
      </w:r>
    </w:p>
    <w:p w14:paraId="5C2EB119"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87" w:name="results-and-discussion"/>
      <w:bookmarkEnd w:id="87"/>
    </w:p>
    <w:p w14:paraId="064CF7C2"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Results and Discussion</w:t>
      </w:r>
    </w:p>
    <w:p w14:paraId="51C981A0" w14:textId="77777777" w:rsidR="006E0172" w:rsidRPr="00BB1904" w:rsidRDefault="006E0172" w:rsidP="006E0172">
      <w:pPr>
        <w:pStyle w:val="Heading2"/>
        <w:spacing w:before="0"/>
        <w:rPr>
          <w:rFonts w:ascii="Times New Roman" w:hAnsi="Times New Roman" w:cs="Times New Roman"/>
          <w:b w:val="0"/>
          <w:bCs w:val="0"/>
          <w:color w:val="auto"/>
          <w:sz w:val="24"/>
          <w:szCs w:val="24"/>
        </w:rPr>
      </w:pPr>
      <w:bookmarkStart w:id="88" w:name="deep-rna-sequencing-of-a-ril-population-"/>
      <w:bookmarkEnd w:id="88"/>
    </w:p>
    <w:p w14:paraId="3A7EC126" w14:textId="77777777" w:rsidR="00C04362" w:rsidRPr="00614F6C" w:rsidRDefault="006E0172" w:rsidP="006E0172">
      <w:pPr>
        <w:pStyle w:val="Heading2"/>
        <w:spacing w:before="0"/>
        <w:rPr>
          <w:rFonts w:ascii="Times New Roman" w:hAnsi="Times New Roman" w:cs="Times New Roman"/>
          <w:b w:val="0"/>
          <w:bCs w:val="0"/>
          <w:color w:val="auto"/>
          <w:sz w:val="24"/>
          <w:szCs w:val="24"/>
        </w:rPr>
      </w:pPr>
      <w:r w:rsidRPr="00614F6C">
        <w:rPr>
          <w:rFonts w:ascii="Times New Roman" w:hAnsi="Times New Roman" w:cs="Times New Roman"/>
          <w:b w:val="0"/>
          <w:bCs w:val="0"/>
          <w:color w:val="auto"/>
          <w:sz w:val="24"/>
          <w:szCs w:val="24"/>
        </w:rPr>
        <w:t>Deep RNA sequencing of a RIL population and its parents</w:t>
      </w:r>
    </w:p>
    <w:p w14:paraId="2BC4A978" w14:textId="4B4CB835" w:rsidR="00C04362" w:rsidRPr="006E0172" w:rsidRDefault="006E0172" w:rsidP="006E0172">
      <w:pPr>
        <w:pStyle w:val="FirstParagraph"/>
        <w:spacing w:before="0" w:after="0"/>
        <w:rPr>
          <w:rFonts w:ascii="Times New Roman" w:hAnsi="Times New Roman" w:cs="Times New Roman"/>
        </w:rPr>
      </w:pPr>
      <w:r w:rsidRPr="00370C8E">
        <w:rPr>
          <w:rFonts w:ascii="Times New Roman" w:hAnsi="Times New Roman" w:cs="Times New Roman"/>
        </w:rPr>
        <w:t xml:space="preserve">We performed deep RNA sequencing of 124 members of a recombinant inbred line (RIL) population derived from the </w:t>
      </w:r>
      <w:r w:rsidRPr="00BB1904">
        <w:rPr>
          <w:rFonts w:ascii="Times New Roman" w:hAnsi="Times New Roman" w:cs="Times New Roman"/>
        </w:rPr>
        <w:t xml:space="preserve">Brassica </w:t>
      </w:r>
      <w:proofErr w:type="gramStart"/>
      <w:r w:rsidRPr="00BB1904">
        <w:rPr>
          <w:rFonts w:ascii="Times New Roman" w:hAnsi="Times New Roman" w:cs="Times New Roman"/>
        </w:rPr>
        <w:t>rapa</w:t>
      </w:r>
      <w:proofErr w:type="gramEnd"/>
      <w:r w:rsidRPr="00BB1904">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Pr>
          <w:rStyle w:val="CommentReference"/>
        </w:rPr>
        <w:commentReference w:id="89"/>
      </w:r>
      <w:ins w:id="90" w:author="Robert" w:date="2016-07-04T11:42:00Z">
        <w:r w:rsidR="00BB1904">
          <w:rPr>
            <w:rFonts w:ascii="Times New Roman" w:hAnsi="Times New Roman" w:cs="Times New Roman"/>
          </w:rPr>
          <w:t xml:space="preserve">. </w:t>
        </w:r>
      </w:ins>
      <w:r w:rsidRPr="00BB1904">
        <w:rPr>
          <w:rFonts w:ascii="Times New Roman" w:hAnsi="Times New Roman" w:cs="Times New Roman"/>
        </w:rPr>
        <w:t>We have previously described the deep sequencing of R500 and IMB211 [@devisetty_polymorphism_2014] and</w:t>
      </w:r>
      <w:r w:rsidRPr="006E0172">
        <w:rPr>
          <w:rFonts w:ascii="Times New Roman" w:hAnsi="Times New Roman" w:cs="Times New Roman"/>
        </w:rPr>
        <w:t xml:space="preserve">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91" w:name="r500-vs.-imb211-polymorphism-identificat"/>
      <w:bookmarkEnd w:id="91"/>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v1.2 [@devisetty_polymorphism_2014]. In the current study, we used v1.5 of the genome for all mapping and informatics work.</w:t>
      </w:r>
    </w:p>
    <w:p w14:paraId="23C5A177" w14:textId="6E76104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92"/>
      <w:r w:rsidRPr="006E0172">
        <w:rPr>
          <w:rFonts w:ascii="Times New Roman" w:hAnsi="Times New Roman" w:cs="Times New Roman"/>
        </w:rPr>
        <w:t>.</w:t>
      </w:r>
      <w:commentRangeEnd w:id="92"/>
      <w:r w:rsidR="00BB1904">
        <w:rPr>
          <w:rStyle w:val="CommentReference"/>
        </w:rPr>
        <w:commentReference w:id="92"/>
      </w:r>
      <w:r w:rsidRPr="006E0172">
        <w:rPr>
          <w:rFonts w:ascii="Times New Roman" w:hAnsi="Times New Roman" w:cs="Times New Roman"/>
        </w:rPr>
        <w:t>. This suggests that a different parental source may have been used to construct this RIL population.</w:t>
      </w:r>
    </w:p>
    <w:p w14:paraId="6FD021BA" w14:textId="28E0B978"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To test this hypothesis, we merged all of the sequence data from the individual RILs and then genotyped the merged dataset (Figu</w:t>
      </w:r>
      <w:ins w:id="93" w:author="Robert" w:date="2016-07-04T11:53:00Z">
        <w:r w:rsidR="00614F6C">
          <w:rPr>
            <w:rFonts w:ascii="Times New Roman" w:hAnsi="Times New Roman" w:cs="Times New Roman"/>
          </w:rPr>
          <w:t>re 1A</w:t>
        </w:r>
      </w:ins>
      <w:r w:rsidRPr="006E0172">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Pr>
          <w:rStyle w:val="CommentReference"/>
        </w:rPr>
        <w:commentReference w:id="94"/>
      </w:r>
    </w:p>
    <w:p w14:paraId="1EAAD20F" w14:textId="77777777" w:rsidR="006E0172" w:rsidRDefault="006E0172" w:rsidP="006E0172">
      <w:pPr>
        <w:pStyle w:val="BodyText"/>
        <w:spacing w:before="0" w:after="0"/>
        <w:rPr>
          <w:rFonts w:ascii="Times New Roman" w:hAnsi="Times New Roman" w:cs="Times New Roman"/>
        </w:rPr>
      </w:pPr>
    </w:p>
    <w:p w14:paraId="1A495C19" w14:textId="044BC1A6"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commentRangeStart w:id="95"/>
      <w:r w:rsidRPr="006E0172">
        <w:rPr>
          <w:rFonts w:ascii="Times New Roman" w:hAnsi="Times New Roman" w:cs="Times New Roman"/>
        </w:rPr>
        <w:t>population</w:t>
      </w:r>
      <w:commentRangeEnd w:id="95"/>
      <w:r w:rsidR="00614F6C">
        <w:rPr>
          <w:rStyle w:val="CommentReference"/>
        </w:rPr>
        <w:commentReference w:id="95"/>
      </w:r>
      <w:del w:id="96" w:author="Robert" w:date="2016-07-04T11:55:00Z">
        <w:r w:rsidRPr="006E0172" w:rsidDel="00614F6C">
          <w:rPr>
            <w:rFonts w:ascii="Times New Roman" w:hAnsi="Times New Roman" w:cs="Times New Roman"/>
          </w:rPr>
          <w:delText>(</w:delText>
        </w:r>
        <w:r w:rsidRPr="006E0172" w:rsidDel="00614F6C">
          <w:rPr>
            <w:rFonts w:ascii="Times New Roman" w:hAnsi="Times New Roman" w:cs="Times New Roman"/>
            <w:i/>
          </w:rPr>
          <w:delText>Q: contaminated?</w:delText>
        </w:r>
        <w:r w:rsidRPr="006E0172" w:rsidDel="00614F6C">
          <w:rPr>
            <w:rFonts w:ascii="Times New Roman" w:hAnsi="Times New Roman" w:cs="Times New Roman"/>
          </w:rPr>
          <w:delText>)</w:delText>
        </w:r>
      </w:del>
      <w:r w:rsidRPr="006E0172">
        <w:rPr>
          <w:rFonts w:ascii="Times New Roman" w:hAnsi="Times New Roman" w:cs="Times New Roman"/>
        </w:rPr>
        <w:t>. To evaluate this possibility, we sequenced several additional seed stocks of R500 and IMB211</w:t>
      </w:r>
      <w:del w:id="97" w:author="Robert" w:date="2016-07-04T11:44:00Z">
        <w:r w:rsidRPr="006E0172" w:rsidDel="00BB1904">
          <w:rPr>
            <w:rFonts w:ascii="Times New Roman" w:hAnsi="Times New Roman" w:cs="Times New Roman"/>
          </w:rPr>
          <w:delText xml:space="preserve"> (</w:delText>
        </w:r>
        <w:r w:rsidRPr="006E0172" w:rsidDel="00BB1904">
          <w:rPr>
            <w:rFonts w:ascii="Times New Roman" w:hAnsi="Times New Roman" w:cs="Times New Roman"/>
            <w:i/>
          </w:rPr>
          <w:delText>Q: How distinct are the sources?</w:delText>
        </w:r>
        <w:r w:rsidRPr="006E0172" w:rsidDel="00BB1904">
          <w:rPr>
            <w:rFonts w:ascii="Times New Roman" w:hAnsi="Times New Roman" w:cs="Times New Roman"/>
          </w:rPr>
          <w:delText>)</w:delText>
        </w:r>
      </w:del>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del w:id="98" w:author="Robert" w:date="2016-07-04T11:44:00Z">
        <w:r w:rsidRPr="006E0172" w:rsidDel="00BB1904">
          <w:rPr>
            <w:rFonts w:ascii="Times New Roman" w:hAnsi="Times New Roman" w:cs="Times New Roman"/>
          </w:rPr>
          <w:delText>(</w:delText>
        </w:r>
        <w:r w:rsidRPr="006E0172" w:rsidDel="00BB1904">
          <w:rPr>
            <w:rFonts w:ascii="Times New Roman" w:hAnsi="Times New Roman" w:cs="Times New Roman"/>
            <w:i/>
          </w:rPr>
          <w:delText>Q: 198,141?</w:delText>
        </w:r>
        <w:r w:rsidRPr="006E0172" w:rsidDel="00BB1904">
          <w:rPr>
            <w:rFonts w:ascii="Times New Roman" w:hAnsi="Times New Roman" w:cs="Times New Roman"/>
          </w:rPr>
          <w:delText xml:space="preserve">) </w:delText>
        </w:r>
      </w:del>
      <w:r w:rsidRPr="006E0172">
        <w:rPr>
          <w:rFonts w:ascii="Times New Roman" w:hAnsi="Times New Roman" w:cs="Times New Roman"/>
        </w:rPr>
        <w:t xml:space="preserve">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99" w:name="population-based-snp-discovery"/>
      <w:bookmarkEnd w:id="99"/>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4575A55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's ten chromosomes (Table</w:t>
      </w:r>
      <w:ins w:id="100" w:author="Robert" w:date="2016-07-04T11:54:00Z">
        <w:r w:rsidR="00614F6C">
          <w:rPr>
            <w:rFonts w:ascii="Times New Roman" w:hAnsi="Times New Roman" w:cs="Times New Roman"/>
          </w:rPr>
          <w:t xml:space="preserve"> 1</w:t>
        </w:r>
      </w:ins>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42FBB2C9"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Using the population-based SNPs to genotype the merged RIL sequence data produces the expected allele frequencies throughout the entire genome (Figure</w:t>
      </w:r>
      <w:ins w:id="101" w:author="Robert" w:date="2016-07-04T11:54:00Z">
        <w:r w:rsidR="00614F6C">
          <w:rPr>
            <w:rFonts w:ascii="Times New Roman" w:hAnsi="Times New Roman" w:cs="Times New Roman"/>
          </w:rPr>
          <w:t xml:space="preserve"> 1B</w:t>
        </w:r>
      </w:ins>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xml:space="preserve">% of the genome is within </w:t>
      </w:r>
      <w:commentRangeStart w:id="102"/>
      <w:r w:rsidRPr="006E0172">
        <w:rPr>
          <w:rFonts w:ascii="Times New Roman" w:hAnsi="Times New Roman" w:cs="Times New Roman"/>
        </w:rPr>
        <w:t>of</w:t>
      </w:r>
      <w:commentRangeEnd w:id="102"/>
      <w:r w:rsidR="00614F6C">
        <w:rPr>
          <w:rStyle w:val="CommentReference"/>
        </w:rPr>
        <w:commentReference w:id="102"/>
      </w:r>
      <w:r w:rsidRPr="006E0172">
        <w:rPr>
          <w:rFonts w:ascii="Times New Roman" w:hAnsi="Times New Roman" w:cs="Times New Roman"/>
        </w:rPr>
        <w:t xml:space="preserve"> a SNP; however, there are several regions with few or no SNPs. There are two primary reasons for these SNP-free regions. Most are likely gene-poor regions or regions of genes with </w:t>
      </w:r>
      <w:r w:rsidRPr="006E0172">
        <w:rPr>
          <w:rFonts w:ascii="Times New Roman" w:hAnsi="Times New Roman" w:cs="Times New Roman"/>
        </w:rPr>
        <w:lastRenderedPageBreak/>
        <w:t>insufficient expression under our experimental conditions (e.g., growth conditions, age, tissue, genotypes, etc.).</w:t>
      </w:r>
      <w:del w:id="103" w:author="Robert" w:date="2016-07-04T11:45:00Z">
        <w:r w:rsidRPr="006E0172" w:rsidDel="00BB1904">
          <w:rPr>
            <w:rFonts w:ascii="Times New Roman" w:hAnsi="Times New Roman" w:cs="Times New Roman"/>
          </w:rPr>
          <w:delText>{&gt;&gt;Can/should we actually show this?&lt;&lt;}</w:delText>
        </w:r>
      </w:del>
      <w:r w:rsidRPr="006E0172">
        <w:rPr>
          <w:rFonts w:ascii="Times New Roman" w:hAnsi="Times New Roman" w:cs="Times New Roman"/>
        </w:rPr>
        <w:t xml:space="preserve"> We also found a few regions where there are significant numbers of expressed genes, but no SNPs between members of the RIL population. (</w:t>
      </w:r>
      <w:del w:id="104" w:author="Robert" w:date="2016-07-04T11:45:00Z">
        <w:r w:rsidRPr="006E0172" w:rsidDel="00BB1904">
          <w:rPr>
            <w:rFonts w:ascii="Times New Roman" w:hAnsi="Times New Roman" w:cs="Times New Roman"/>
            <w:i/>
          </w:rPr>
          <w:delText>Q: Indicate these regions in the figures?? This may be time consuming since the X-axis has changed between versions.</w:delText>
        </w:r>
        <w:r w:rsidRPr="006E0172" w:rsidDel="00BB1904">
          <w:rPr>
            <w:rFonts w:ascii="Times New Roman" w:hAnsi="Times New Roman" w:cs="Times New Roman"/>
          </w:rPr>
          <w:delText xml:space="preserve">){&gt;&gt;What about having a bar underneath the chromosomes that indicates gene density? This would also address my question above&lt;&lt;} </w:delText>
        </w:r>
      </w:del>
      <w:r w:rsidRPr="006E0172">
        <w:rPr>
          <w:rFonts w:ascii="Times New Roman" w:hAnsi="Times New Roman" w:cs="Times New Roman"/>
        </w:rPr>
        <w:t xml:space="preserve">These regions primarily correspond to the homozygous regions of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xml:space="preserve"> 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105" w:name="genotyping-the-ril-population"/>
      <w:bookmarkEnd w:id="105"/>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6" w:name="finding-and-fixing-genome-misassemblies"/>
      <w:bookmarkEnd w:id="106"/>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7" w:name="incorporating-scaffold-sequences-into-th"/>
      <w:bookmarkEnd w:id="107"/>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660969F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w:t>
      </w:r>
      <w:proofErr w:type="gramStart"/>
      <w:r w:rsidRPr="006E0172">
        <w:rPr>
          <w:rFonts w:ascii="Times New Roman" w:hAnsi="Times New Roman" w:cs="Times New Roman"/>
        </w:rPr>
        <w:t>Figure )</w:t>
      </w:r>
      <w:proofErr w:type="gramEnd"/>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hyperlink w:anchor="incorporated-scaffolds-stats.png">
        <w:r w:rsidRPr="006E0172">
          <w:rPr>
            <w:rStyle w:val="Hyperlink"/>
            <w:rFonts w:ascii="Times New Roman" w:hAnsi="Times New Roman" w:cs="Times New Roman"/>
            <w:color w:val="auto"/>
          </w:rPr>
          <w:t>[incorporated-scaffolds-stats.png]</w:t>
        </w:r>
      </w:hyperlink>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w:t>
      </w:r>
      <w:r w:rsidRPr="006E0172">
        <w:rPr>
          <w:rFonts w:ascii="Times New Roman" w:hAnsi="Times New Roman" w:cs="Times New Roman"/>
        </w:rPr>
        <w:lastRenderedPageBreak/>
        <w:t>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8" w:name="high-density-genetic-map"/>
      <w:bookmarkEnd w:id="108"/>
      <w:r w:rsidRPr="006E0172">
        <w:rPr>
          <w:rFonts w:ascii="Times New Roman" w:hAnsi="Times New Roman" w:cs="Times New Roman"/>
          <w:b w:val="0"/>
          <w:color w:val="auto"/>
          <w:sz w:val="24"/>
          <w:szCs w:val="24"/>
        </w:rPr>
        <w:t>High-density genetic map</w:t>
      </w:r>
    </w:p>
    <w:p w14:paraId="4467877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((Table </w:t>
      </w:r>
      <w:hyperlink w:anchor="genetic-map-summary.png">
        <w:r w:rsidRPr="006E0172">
          <w:rPr>
            <w:rStyle w:val="Hyperlink"/>
            <w:rFonts w:ascii="Times New Roman" w:hAnsi="Times New Roman" w:cs="Times New Roman"/>
            <w:color w:val="auto"/>
          </w:rPr>
          <w:t>[genetic-map-summary.png]</w:t>
        </w:r>
      </w:hyperlink>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between markers of 0.7 cM (Table X), The overall map distance of 1045.6 cM. The new map is compared to the existing map containing 224 markers with an average spacing of 1.5 cM (@iniguez-luy_development_2009).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109" w:name="conclusions"/>
      <w:bookmarkEnd w:id="109"/>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110" w:name="figures"/>
      <w:bookmarkEnd w:id="110"/>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63720179"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Supporting Code for genetic map construction can be found at: </w:t>
      </w:r>
    </w:p>
    <w:p w14:paraId="27AF5E58"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https://github.com/rjcmarkelz/brassica_genetic_map_paper</w:t>
      </w:r>
    </w:p>
    <w:p w14:paraId="0DC31237" w14:textId="77777777" w:rsidR="006E0172" w:rsidRDefault="006E0172" w:rsidP="006E0172">
      <w:pPr>
        <w:pStyle w:val="BodyText"/>
        <w:rPr>
          <w:ins w:id="111" w:author="Robert" w:date="2016-07-04T10:46:00Z"/>
        </w:rPr>
      </w:pP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ins w:id="112"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2"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3"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113"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114"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115"/>
      <w:r w:rsidRPr="006E0172">
        <w:rPr>
          <w:rFonts w:ascii="Times New Roman" w:hAnsi="Times New Roman" w:cs="Times New Roman"/>
        </w:rPr>
        <w:t>R500</w:t>
      </w:r>
      <w:commentRangeEnd w:id="115"/>
      <w:r w:rsidR="006C3828">
        <w:rPr>
          <w:rStyle w:val="CommentReference"/>
        </w:rPr>
        <w:commentReference w:id="115"/>
      </w:r>
      <w:r w:rsidRPr="006E0172">
        <w:rPr>
          <w:rFonts w:ascii="Times New Roman" w:hAnsi="Times New Roman" w:cs="Times New Roman"/>
        </w:rPr>
        <w:t>.</w:t>
      </w:r>
    </w:p>
    <w:p w14:paraId="7A2224FB" w14:textId="430C930E" w:rsidR="008D4A8E" w:rsidRDefault="00ED0C9D" w:rsidP="006C3828">
      <w:pPr>
        <w:pStyle w:val="BodyText"/>
      </w:pPr>
      <w:ins w:id="116" w:author="Robert" w:date="2016-07-01T11:44:00Z">
        <w:r>
          <w:t xml:space="preserve">Use </w:t>
        </w:r>
      </w:ins>
      <w:ins w:id="117"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18"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19"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118"/>
      <w:r w:rsidRPr="006E0172">
        <w:rPr>
          <w:rFonts w:ascii="Times New Roman" w:hAnsi="Times New Roman" w:cs="Times New Roman"/>
        </w:rPr>
        <w:t>gray</w:t>
      </w:r>
      <w:commentRangeEnd w:id="118"/>
      <w:r w:rsidR="006C3828">
        <w:rPr>
          <w:rStyle w:val="CommentReference"/>
        </w:rPr>
        <w:commentReference w:id="118"/>
      </w:r>
      <w:r w:rsidRPr="006E0172">
        <w:rPr>
          <w:rFonts w:ascii="Times New Roman" w:hAnsi="Times New Roman" w:cs="Times New Roman"/>
        </w:rPr>
        <w:t>.</w:t>
      </w:r>
      <w:ins w:id="119"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120"/>
      <w:r w:rsidRPr="006E0172">
        <w:rPr>
          <w:rFonts w:ascii="Times New Roman" w:hAnsi="Times New Roman" w:cs="Times New Roman"/>
        </w:rPr>
        <w:t>black</w:t>
      </w:r>
      <w:commentRangeEnd w:id="120"/>
      <w:r w:rsidR="006C3828">
        <w:rPr>
          <w:rStyle w:val="CommentReference"/>
        </w:rPr>
        <w:commentReference w:id="120"/>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121"/>
      <w:r w:rsidRPr="006E0172">
        <w:rPr>
          <w:rFonts w:ascii="Times New Roman" w:hAnsi="Times New Roman" w:cs="Times New Roman"/>
        </w:rPr>
        <w:t>blue</w:t>
      </w:r>
      <w:commentRangeEnd w:id="121"/>
      <w:r w:rsidR="006C3828">
        <w:rPr>
          <w:rStyle w:val="CommentReference"/>
        </w:rPr>
        <w:commentReference w:id="121"/>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4"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5"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28"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29"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2"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3"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bookmarkStart w:id="122" w:name="_GoBack"/>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614F6C" w:rsidRDefault="00614F6C"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36"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614F6C" w:rsidRDefault="00614F6C" w:rsidP="00B54DB0">
                        <w:pPr>
                          <w:rPr>
                            <w:rFonts w:eastAsia="Times New Roman" w:cs="Times New Roman"/>
                          </w:rPr>
                        </w:pPr>
                      </w:p>
                    </w:txbxContent>
                  </v:textbox>
                </v:shape>
                <w10:anchorlock/>
              </v:group>
            </w:pict>
          </mc:Fallback>
        </mc:AlternateContent>
      </w:r>
    </w:p>
    <w:bookmarkEnd w:id="122"/>
    <w:p w14:paraId="758EDF0E" w14:textId="77777777" w:rsidR="00B54DB0" w:rsidRDefault="00B54DB0" w:rsidP="00AF1191">
      <w:pPr>
        <w:pStyle w:val="BodyText"/>
        <w:rPr>
          <w:ins w:id="123"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124"/>
      <w:r>
        <w:t>QTL</w:t>
      </w:r>
      <w:commentRangeEnd w:id="124"/>
      <w:r w:rsidR="006C3828">
        <w:rPr>
          <w:rStyle w:val="CommentReference"/>
        </w:rPr>
        <w:commentReference w:id="124"/>
      </w:r>
      <w:r>
        <w:t>.</w:t>
      </w:r>
      <w:proofErr w:type="gramEnd"/>
      <w:r>
        <w:t xml:space="preserve"> </w:t>
      </w:r>
    </w:p>
    <w:p w14:paraId="61EAA3B0" w14:textId="77777777" w:rsidR="00DE0FEB" w:rsidRDefault="00DE0FEB" w:rsidP="00AF1191">
      <w:pPr>
        <w:pStyle w:val="BodyText"/>
        <w:rPr>
          <w:ins w:id="125" w:author="Robert" w:date="2016-07-04T13:16:00Z"/>
        </w:rPr>
      </w:pPr>
    </w:p>
    <w:p w14:paraId="05D2B88D" w14:textId="69705DF8" w:rsidR="00DE0FEB" w:rsidRDefault="00DE0FEB" w:rsidP="00AF1191">
      <w:pPr>
        <w:pStyle w:val="BodyText"/>
        <w:rPr>
          <w:ins w:id="126" w:author="Robert" w:date="2016-07-04T13:16:00Z"/>
        </w:rPr>
      </w:pPr>
      <w:ins w:id="127" w:author="Robert" w:date="2016-07-04T13:16:00Z">
        <w:r>
          <w:t>Bibliography</w:t>
        </w:r>
      </w:ins>
    </w:p>
    <w:p w14:paraId="04AB5F61" w14:textId="77777777" w:rsidR="00DE0FEB" w:rsidRPr="00DE0FEB" w:rsidRDefault="00DE0FEB" w:rsidP="00DE0FEB">
      <w:pPr>
        <w:pStyle w:val="Bibliography"/>
        <w:rPr>
          <w:ins w:id="128" w:author="Robert" w:date="2016-07-04T13:17:00Z"/>
          <w:rFonts w:ascii="Cambria"/>
          <w:rPrChange w:id="129" w:author="Robert" w:date="2016-07-04T13:17:00Z">
            <w:rPr>
              <w:ins w:id="130" w:author="Robert" w:date="2016-07-04T13:17:00Z"/>
            </w:rPr>
          </w:rPrChange>
        </w:rPr>
        <w:pPrChange w:id="131" w:author="Robert" w:date="2016-07-04T13:17:00Z">
          <w:pPr>
            <w:widowControl w:val="0"/>
            <w:autoSpaceDE w:val="0"/>
            <w:autoSpaceDN w:val="0"/>
            <w:adjustRightInd w:val="0"/>
          </w:pPr>
        </w:pPrChange>
      </w:pPr>
      <w:ins w:id="132" w:author="Robert" w:date="2016-07-04T13:17:00Z">
        <w:r>
          <w:fldChar w:fldCharType="begin"/>
        </w:r>
        <w:r>
          <w:instrText xml:space="preserve"> ADDIN ZOTERO_BIBL {"custom":[]} CSL_BIBLIOGRAPHY </w:instrText>
        </w:r>
      </w:ins>
      <w:r>
        <w:fldChar w:fldCharType="separate"/>
      </w:r>
      <w:proofErr w:type="spellStart"/>
      <w:ins w:id="133" w:author="Robert" w:date="2016-07-04T13:17:00Z">
        <w:r w:rsidRPr="00DE0FEB">
          <w:rPr>
            <w:rFonts w:ascii="Cambria"/>
            <w:rPrChange w:id="134" w:author="Robert" w:date="2016-07-04T13:17:00Z">
              <w:rPr/>
            </w:rPrChange>
          </w:rPr>
          <w:t>Devisetty</w:t>
        </w:r>
        <w:proofErr w:type="spellEnd"/>
        <w:r w:rsidRPr="00DE0FEB">
          <w:rPr>
            <w:rFonts w:ascii="Cambria"/>
            <w:rPrChange w:id="135" w:author="Robert" w:date="2016-07-04T13:17:00Z">
              <w:rPr/>
            </w:rPrChange>
          </w:rPr>
          <w:t xml:space="preserve">, U. K., M. F. Covington, A. V. Tat, S. </w:t>
        </w:r>
        <w:proofErr w:type="spellStart"/>
        <w:r w:rsidRPr="00DE0FEB">
          <w:rPr>
            <w:rFonts w:ascii="Cambria"/>
            <w:rPrChange w:id="136" w:author="Robert" w:date="2016-07-04T13:17:00Z">
              <w:rPr/>
            </w:rPrChange>
          </w:rPr>
          <w:t>Lekkala</w:t>
        </w:r>
        <w:proofErr w:type="spellEnd"/>
        <w:r w:rsidRPr="00DE0FEB">
          <w:rPr>
            <w:rFonts w:ascii="Cambria"/>
            <w:rPrChange w:id="137" w:author="Robert" w:date="2016-07-04T13:17:00Z">
              <w:rPr/>
            </w:rPrChange>
          </w:rPr>
          <w:t xml:space="preserve">, and J. N. </w:t>
        </w:r>
        <w:proofErr w:type="spellStart"/>
        <w:r w:rsidRPr="00DE0FEB">
          <w:rPr>
            <w:rFonts w:ascii="Cambria"/>
            <w:rPrChange w:id="138" w:author="Robert" w:date="2016-07-04T13:17:00Z">
              <w:rPr/>
            </w:rPrChange>
          </w:rPr>
          <w:t>Maloof</w:t>
        </w:r>
        <w:proofErr w:type="spellEnd"/>
        <w:r w:rsidRPr="00DE0FEB">
          <w:rPr>
            <w:rFonts w:ascii="Cambria"/>
            <w:rPrChange w:id="139" w:author="Robert" w:date="2016-07-04T13:17:00Z">
              <w:rPr/>
            </w:rPrChange>
          </w:rPr>
          <w:t xml:space="preserve">, 2015 Polymorphism Identification and Improved Genome Annotation of Brassica </w:t>
        </w:r>
        <w:proofErr w:type="spellStart"/>
        <w:r w:rsidRPr="00DE0FEB">
          <w:rPr>
            <w:rFonts w:ascii="Cambria"/>
            <w:rPrChange w:id="140" w:author="Robert" w:date="2016-07-04T13:17:00Z">
              <w:rPr/>
            </w:rPrChange>
          </w:rPr>
          <w:t>rapa</w:t>
        </w:r>
        <w:proofErr w:type="spellEnd"/>
        <w:r w:rsidRPr="00DE0FEB">
          <w:rPr>
            <w:rFonts w:ascii="Cambria"/>
            <w:rPrChange w:id="141" w:author="Robert" w:date="2016-07-04T13:17:00Z">
              <w:rPr/>
            </w:rPrChange>
          </w:rPr>
          <w:t xml:space="preserve"> Through Deep RNA Sequencing. </w:t>
        </w:r>
        <w:proofErr w:type="gramStart"/>
        <w:r w:rsidRPr="00DE0FEB">
          <w:rPr>
            <w:rFonts w:ascii="Cambria"/>
            <w:rPrChange w:id="142" w:author="Robert" w:date="2016-07-04T13:17:00Z">
              <w:rPr/>
            </w:rPrChange>
          </w:rPr>
          <w:t xml:space="preserve">G3amp58 </w:t>
        </w:r>
        <w:proofErr w:type="spellStart"/>
        <w:r w:rsidRPr="00DE0FEB">
          <w:rPr>
            <w:rFonts w:ascii="Cambria"/>
            <w:rPrChange w:id="143" w:author="Robert" w:date="2016-07-04T13:17:00Z">
              <w:rPr/>
            </w:rPrChange>
          </w:rPr>
          <w:t>GenesGenomesGenetics</w:t>
        </w:r>
        <w:proofErr w:type="spellEnd"/>
        <w:r w:rsidRPr="00DE0FEB">
          <w:rPr>
            <w:rFonts w:ascii="Cambria"/>
            <w:rPrChange w:id="144" w:author="Robert" w:date="2016-07-04T13:17:00Z">
              <w:rPr/>
            </w:rPrChange>
          </w:rPr>
          <w:t xml:space="preserve"> 4: 2065–2078.</w:t>
        </w:r>
        <w:proofErr w:type="gramEnd"/>
      </w:ins>
    </w:p>
    <w:p w14:paraId="7FFEB4F0" w14:textId="118DD1BC" w:rsidR="00DE0FEB" w:rsidRPr="00AF1191" w:rsidRDefault="00DE0FEB" w:rsidP="00AF1191">
      <w:pPr>
        <w:pStyle w:val="BodyText"/>
      </w:pPr>
      <w:ins w:id="145" w:author="Robert" w:date="2016-07-04T13:17:00Z">
        <w:r>
          <w:fldChar w:fldCharType="end"/>
        </w:r>
      </w:ins>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9" w:author="Robert" w:date="2016-07-04T11:43:00Z" w:initials="R">
    <w:p w14:paraId="01964109" w14:textId="32D3811C" w:rsidR="00614F6C" w:rsidRDefault="00614F6C">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92" w:author="Robert" w:date="2016-07-04T11:43:00Z" w:initials="R">
    <w:p w14:paraId="3E009164" w14:textId="5FDA2A20" w:rsidR="00614F6C" w:rsidRDefault="00614F6C">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94" w:author="Robert" w:date="2016-07-04T11:55:00Z" w:initials="R">
    <w:p w14:paraId="6AD3CC91" w14:textId="3B7DECB8" w:rsidR="00614F6C" w:rsidRDefault="00614F6C">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95" w:author="Robert" w:date="2016-07-04T11:56:00Z" w:initials="R">
    <w:p w14:paraId="6950AC0F" w14:textId="5A0EED61" w:rsidR="00614F6C" w:rsidRDefault="00614F6C">
      <w:pPr>
        <w:pStyle w:val="CommentText"/>
      </w:pPr>
      <w:r>
        <w:rPr>
          <w:rStyle w:val="CommentReference"/>
        </w:rPr>
        <w:annotationRef/>
      </w:r>
      <w:r w:rsidRPr="00614F6C">
        <w:t>(Q: contaminated?)</w:t>
      </w:r>
    </w:p>
  </w:comment>
  <w:comment w:id="102" w:author="Robert" w:date="2016-07-04T11:55:00Z" w:initials="R">
    <w:p w14:paraId="324CF5BF" w14:textId="3733E53D" w:rsidR="00614F6C" w:rsidRDefault="00614F6C">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115" w:author="Robert" w:date="2016-07-04T10:49:00Z" w:initials="R">
    <w:p w14:paraId="40445E0A" w14:textId="4C720B4E" w:rsidR="00614F6C" w:rsidRDefault="00614F6C">
      <w:pPr>
        <w:pStyle w:val="CommentText"/>
      </w:pPr>
      <w:r>
        <w:rPr>
          <w:rStyle w:val="CommentReference"/>
        </w:rPr>
        <w:annotationRef/>
      </w:r>
      <w:r>
        <w:t>Change names in figure legend</w:t>
      </w:r>
    </w:p>
  </w:comment>
  <w:comment w:id="118" w:author="Robert" w:date="2016-07-04T10:49:00Z" w:initials="R">
    <w:p w14:paraId="4E288A99" w14:textId="06CCF70A" w:rsidR="00614F6C" w:rsidRDefault="00614F6C">
      <w:pPr>
        <w:pStyle w:val="CommentText"/>
      </w:pPr>
      <w:r>
        <w:rPr>
          <w:rStyle w:val="CommentReference"/>
        </w:rPr>
        <w:annotationRef/>
      </w:r>
      <w:r>
        <w:t>Use green for left figure</w:t>
      </w:r>
    </w:p>
  </w:comment>
  <w:comment w:id="120" w:author="Robert" w:date="2016-07-04T10:51:00Z" w:initials="R">
    <w:p w14:paraId="66DD3246" w14:textId="77777777" w:rsidR="00614F6C" w:rsidRPr="006E0172" w:rsidRDefault="00614F6C"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614F6C" w:rsidRDefault="00614F6C">
      <w:pPr>
        <w:pStyle w:val="CommentText"/>
      </w:pPr>
    </w:p>
  </w:comment>
  <w:comment w:id="121" w:author="Robert" w:date="2016-07-04T10:51:00Z" w:initials="R">
    <w:p w14:paraId="43CD1BC2" w14:textId="621213F2" w:rsidR="00614F6C" w:rsidRDefault="00614F6C">
      <w:pPr>
        <w:pStyle w:val="CommentText"/>
      </w:pPr>
      <w:r>
        <w:rPr>
          <w:rStyle w:val="CommentReference"/>
        </w:rPr>
        <w:annotationRef/>
      </w:r>
      <w:r>
        <w:t>Add blue dots</w:t>
      </w:r>
    </w:p>
  </w:comment>
  <w:comment w:id="124" w:author="Robert" w:date="2016-07-04T10:52:00Z" w:initials="R">
    <w:p w14:paraId="6A940965" w14:textId="00D44BE2" w:rsidR="00614F6C" w:rsidRDefault="00614F6C">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614F6C" w:rsidRDefault="00614F6C">
      <w:pPr>
        <w:spacing w:after="0"/>
      </w:pPr>
      <w:r>
        <w:separator/>
      </w:r>
    </w:p>
  </w:endnote>
  <w:endnote w:type="continuationSeparator" w:id="0">
    <w:p w14:paraId="51B637BE" w14:textId="77777777" w:rsidR="00614F6C" w:rsidRDefault="00614F6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614F6C" w:rsidRDefault="00614F6C">
      <w:r>
        <w:separator/>
      </w:r>
    </w:p>
  </w:footnote>
  <w:footnote w:type="continuationSeparator" w:id="0">
    <w:p w14:paraId="3EA601D4" w14:textId="77777777" w:rsidR="00614F6C" w:rsidRDefault="00614F6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1D784D"/>
    <w:rsid w:val="00370C8E"/>
    <w:rsid w:val="004E29B3"/>
    <w:rsid w:val="005057C8"/>
    <w:rsid w:val="00590B0A"/>
    <w:rsid w:val="00590D07"/>
    <w:rsid w:val="006052E3"/>
    <w:rsid w:val="00614F6C"/>
    <w:rsid w:val="00692E6A"/>
    <w:rsid w:val="006C3828"/>
    <w:rsid w:val="006E0172"/>
    <w:rsid w:val="00784D58"/>
    <w:rsid w:val="00861038"/>
    <w:rsid w:val="008D4A8E"/>
    <w:rsid w:val="008D6863"/>
    <w:rsid w:val="009169A1"/>
    <w:rsid w:val="00AA25BE"/>
    <w:rsid w:val="00AF1191"/>
    <w:rsid w:val="00B54DB0"/>
    <w:rsid w:val="00B74EB6"/>
    <w:rsid w:val="00B850D2"/>
    <w:rsid w:val="00B86B75"/>
    <w:rsid w:val="00BB1904"/>
    <w:rsid w:val="00BC48D5"/>
    <w:rsid w:val="00C04362"/>
    <w:rsid w:val="00C36279"/>
    <w:rsid w:val="00D745BC"/>
    <w:rsid w:val="00DE0FEB"/>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21.emf"/><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emf"/><Relationship Id="rId34" Type="http://schemas.openxmlformats.org/officeDocument/2006/relationships/image" Target="media/image17.png"/><Relationship Id="rId35" Type="http://schemas.openxmlformats.org/officeDocument/2006/relationships/image" Target="media/image19.emf"/><Relationship Id="rId36" Type="http://schemas.openxmlformats.org/officeDocument/2006/relationships/image" Target="media/image20.e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70.png"/><Relationship Id="rId19" Type="http://schemas.openxmlformats.org/officeDocument/2006/relationships/image" Target="media/image8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444EB-D2C1-0347-AF5F-33F9B2E45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Pages>
  <Words>3287</Words>
  <Characters>18738</Characters>
  <Application>Microsoft Macintosh Word</Application>
  <DocSecurity>0</DocSecurity>
  <Lines>156</Lines>
  <Paragraphs>43</Paragraphs>
  <ScaleCrop>false</ScaleCrop>
  <Company/>
  <LinksUpToDate>false</LinksUpToDate>
  <CharactersWithSpaces>21982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7</cp:revision>
  <cp:lastPrinted>2016-07-01T20:11:00Z</cp:lastPrinted>
  <dcterms:created xsi:type="dcterms:W3CDTF">2016-07-01T17:58:00Z</dcterms:created>
  <dcterms:modified xsi:type="dcterms:W3CDTF">2016-07-04T20:17:00Z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