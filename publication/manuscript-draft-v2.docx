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7A0CFA" w14:textId="77777777" w:rsidR="00C04362" w:rsidRPr="00182891" w:rsidRDefault="006E0172" w:rsidP="006E0172">
      <w:pPr>
        <w:pStyle w:val="Heading1"/>
        <w:spacing w:before="0"/>
        <w:rPr>
          <w:rFonts w:ascii="Times New Roman" w:hAnsi="Times New Roman" w:cs="Times New Roman"/>
          <w:b w:val="0"/>
          <w:bCs w:val="0"/>
          <w:color w:val="auto"/>
          <w:sz w:val="24"/>
          <w:szCs w:val="24"/>
          <w:u w:val="single"/>
        </w:rPr>
      </w:pPr>
      <w:bookmarkStart w:id="0" w:name="abstract"/>
      <w:bookmarkEnd w:id="0"/>
      <w:r w:rsidRPr="00182891">
        <w:rPr>
          <w:rFonts w:ascii="Times New Roman" w:hAnsi="Times New Roman" w:cs="Times New Roman"/>
          <w:b w:val="0"/>
          <w:bCs w:val="0"/>
          <w:color w:val="auto"/>
          <w:sz w:val="24"/>
          <w:szCs w:val="24"/>
          <w:u w:val="single"/>
        </w:rPr>
        <w:t>Abstract</w:t>
      </w:r>
    </w:p>
    <w:p w14:paraId="3D50A11F" w14:textId="77777777" w:rsidR="006E0172" w:rsidRPr="00614F6C" w:rsidRDefault="006E0172" w:rsidP="00861038">
      <w:pPr>
        <w:pStyle w:val="FirstParagraph"/>
        <w:spacing w:before="0" w:after="0"/>
        <w:rPr>
          <w:ins w:id="1" w:author="Robert" w:date="2016-07-04T11:34:00Z"/>
          <w:rFonts w:ascii="Times New Roman" w:hAnsi="Times New Roman" w:cs="Times New Roman"/>
        </w:rPr>
      </w:pPr>
      <w:r w:rsidRPr="00BB1904">
        <w:rPr>
          <w:rFonts w:ascii="Times New Roman" w:hAnsi="Times New Roman" w:cs="Times New Roman"/>
        </w:rPr>
        <w:t xml:space="preserve">Here we describe high-density SNP discovery and genetic map construction for a </w:t>
      </w:r>
      <w:r w:rsidRPr="00182891">
        <w:rPr>
          <w:rFonts w:ascii="Times New Roman" w:hAnsi="Times New Roman" w:cs="Times New Roman"/>
        </w:rPr>
        <w:t xml:space="preserve">Brassica </w:t>
      </w:r>
      <w:proofErr w:type="gramStart"/>
      <w:r w:rsidRPr="00182891">
        <w:rPr>
          <w:rFonts w:ascii="Times New Roman" w:hAnsi="Times New Roman" w:cs="Times New Roman"/>
        </w:rPr>
        <w:t>rapa</w:t>
      </w:r>
      <w:proofErr w:type="gramEnd"/>
      <w:r w:rsidRPr="00BB1904">
        <w:rPr>
          <w:rFonts w:ascii="Times New Roman" w:hAnsi="Times New Roman" w:cs="Times New Roman"/>
        </w:rPr>
        <w:t xml:space="preserve"> recombinant inbred line population. We also use the genotype data from the population to detect and remedy putative genome mis-assemblies and to assign sc</w:t>
      </w:r>
      <w:r w:rsidRPr="00614F6C">
        <w:rPr>
          <w:rFonts w:ascii="Times New Roman" w:hAnsi="Times New Roman" w:cs="Times New Roman"/>
        </w:rPr>
        <w:t xml:space="preserve">affold sequences to their likely genomic locations. These improvements to the assembly represent 7.1-8.0% of the annotated </w:t>
      </w:r>
      <w:r w:rsidRPr="00182891">
        <w:rPr>
          <w:rFonts w:ascii="Times New Roman" w:hAnsi="Times New Roman" w:cs="Times New Roman"/>
        </w:rPr>
        <w:t xml:space="preserve">Brassica </w:t>
      </w:r>
      <w:proofErr w:type="gramStart"/>
      <w:r w:rsidRPr="00182891">
        <w:rPr>
          <w:rFonts w:ascii="Times New Roman" w:hAnsi="Times New Roman" w:cs="Times New Roman"/>
        </w:rPr>
        <w:t>rapa</w:t>
      </w:r>
      <w:proofErr w:type="gramEnd"/>
      <w:r w:rsidRPr="00BB1904">
        <w:rPr>
          <w:rFonts w:ascii="Times New Roman" w:hAnsi="Times New Roman" w:cs="Times New Roman"/>
        </w:rPr>
        <w:t xml:space="preserve"> genome. We demonstrate how this new resource is a significant improvement for QTL analysis over the current low-density</w:t>
      </w:r>
      <w:r w:rsidRPr="00614F6C">
        <w:rPr>
          <w:rFonts w:ascii="Times New Roman" w:hAnsi="Times New Roman" w:cs="Times New Roman"/>
        </w:rPr>
        <w:t xml:space="preserve"> genetic map</w:t>
      </w:r>
      <w:bookmarkStart w:id="2" w:name="introduction"/>
      <w:bookmarkEnd w:id="2"/>
    </w:p>
    <w:p w14:paraId="3C385161" w14:textId="706093C5" w:rsidR="00861038" w:rsidRPr="00182891" w:rsidRDefault="00861038" w:rsidP="00182891">
      <w:pPr>
        <w:pStyle w:val="BodyText"/>
        <w:spacing w:before="0" w:after="0"/>
        <w:rPr>
          <w:ins w:id="3" w:author="Robert" w:date="2016-07-04T11:34:00Z"/>
          <w:rFonts w:ascii="Times New Roman" w:hAnsi="Times New Roman"/>
        </w:rPr>
      </w:pPr>
      <w:ins w:id="4" w:author="Robert" w:date="2016-07-04T11:34:00Z">
        <w:r w:rsidRPr="00182891">
          <w:rPr>
            <w:rFonts w:ascii="Times New Roman" w:hAnsi="Times New Roman"/>
          </w:rPr>
          <w:t>SNP list</w:t>
        </w:r>
      </w:ins>
    </w:p>
    <w:p w14:paraId="2BAEEA55" w14:textId="7D8D008E" w:rsidR="00861038" w:rsidRPr="00182891" w:rsidRDefault="00861038" w:rsidP="00182891">
      <w:pPr>
        <w:pStyle w:val="BodyText"/>
        <w:spacing w:before="0" w:after="0"/>
        <w:rPr>
          <w:ins w:id="5" w:author="Robert" w:date="2016-07-04T11:35:00Z"/>
          <w:rFonts w:ascii="Times New Roman" w:hAnsi="Times New Roman"/>
        </w:rPr>
      </w:pPr>
      <w:ins w:id="6" w:author="Robert" w:date="2016-07-04T11:35:00Z">
        <w:r w:rsidRPr="00182891">
          <w:rPr>
            <w:rFonts w:ascii="Times New Roman" w:hAnsi="Times New Roman"/>
          </w:rPr>
          <w:t>Genotype bin pipeline</w:t>
        </w:r>
      </w:ins>
    </w:p>
    <w:p w14:paraId="4411E50D" w14:textId="3A2B7EB7" w:rsidR="00861038" w:rsidRPr="00182891" w:rsidRDefault="00861038" w:rsidP="00182891">
      <w:pPr>
        <w:pStyle w:val="BodyText"/>
        <w:spacing w:before="0" w:after="0"/>
        <w:rPr>
          <w:ins w:id="7" w:author="Robert" w:date="2016-07-04T11:35:00Z"/>
          <w:rFonts w:ascii="Times New Roman" w:hAnsi="Times New Roman"/>
        </w:rPr>
      </w:pPr>
      <w:ins w:id="8" w:author="Robert" w:date="2016-07-04T11:35:00Z">
        <w:r w:rsidRPr="00182891">
          <w:rPr>
            <w:rFonts w:ascii="Times New Roman" w:hAnsi="Times New Roman"/>
          </w:rPr>
          <w:t>Scaffold assembly</w:t>
        </w:r>
      </w:ins>
    </w:p>
    <w:p w14:paraId="255B49D0" w14:textId="3A22BBCD" w:rsidR="00861038" w:rsidRPr="00182891" w:rsidRDefault="00861038" w:rsidP="00182891">
      <w:pPr>
        <w:pStyle w:val="BodyText"/>
        <w:spacing w:before="0" w:after="0"/>
        <w:rPr>
          <w:ins w:id="9" w:author="Robert" w:date="2016-07-04T11:35:00Z"/>
          <w:rFonts w:ascii="Times New Roman" w:hAnsi="Times New Roman"/>
        </w:rPr>
      </w:pPr>
      <w:ins w:id="10" w:author="Robert" w:date="2016-07-04T11:35:00Z">
        <w:r w:rsidRPr="00182891">
          <w:rPr>
            <w:rFonts w:ascii="Times New Roman" w:hAnsi="Times New Roman"/>
          </w:rPr>
          <w:t xml:space="preserve">Fix </w:t>
        </w:r>
        <w:proofErr w:type="spellStart"/>
        <w:r w:rsidRPr="00182891">
          <w:rPr>
            <w:rFonts w:ascii="Times New Roman" w:hAnsi="Times New Roman"/>
          </w:rPr>
          <w:t>missassembly</w:t>
        </w:r>
        <w:proofErr w:type="spellEnd"/>
      </w:ins>
    </w:p>
    <w:p w14:paraId="31A8F744" w14:textId="40EC8039" w:rsidR="00861038" w:rsidRPr="00182891" w:rsidRDefault="00861038" w:rsidP="00182891">
      <w:pPr>
        <w:pStyle w:val="BodyText"/>
        <w:spacing w:before="0" w:after="0"/>
        <w:rPr>
          <w:ins w:id="11" w:author="Robert" w:date="2016-07-04T11:35:00Z"/>
          <w:rFonts w:ascii="Times New Roman" w:hAnsi="Times New Roman"/>
        </w:rPr>
      </w:pPr>
      <w:ins w:id="12" w:author="Robert" w:date="2016-07-04T11:35:00Z">
        <w:r w:rsidRPr="00182891">
          <w:rPr>
            <w:rFonts w:ascii="Times New Roman" w:hAnsi="Times New Roman"/>
          </w:rPr>
          <w:t>New Genetic Map</w:t>
        </w:r>
      </w:ins>
    </w:p>
    <w:p w14:paraId="618B87FB" w14:textId="4BFFF4F4" w:rsidR="00861038" w:rsidRPr="00BB1904" w:rsidRDefault="00861038" w:rsidP="00182891">
      <w:pPr>
        <w:pStyle w:val="BodyText"/>
        <w:spacing w:before="0" w:after="0"/>
        <w:rPr>
          <w:rFonts w:ascii="Times New Roman" w:hAnsi="Times New Roman"/>
        </w:rPr>
      </w:pPr>
      <w:ins w:id="13" w:author="Robert" w:date="2016-07-04T11:35:00Z">
        <w:r w:rsidRPr="00182891">
          <w:rPr>
            <w:rFonts w:ascii="Times New Roman" w:hAnsi="Times New Roman"/>
          </w:rPr>
          <w:t>Conversion between genetic and physical distance</w:t>
        </w:r>
      </w:ins>
    </w:p>
    <w:p w14:paraId="5941F4FB" w14:textId="77777777" w:rsidR="006E0172" w:rsidRPr="00182891" w:rsidRDefault="006E0172" w:rsidP="006E0172">
      <w:pPr>
        <w:pStyle w:val="FirstParagraph"/>
        <w:spacing w:before="0" w:after="0"/>
        <w:rPr>
          <w:rFonts w:ascii="Times New Roman" w:hAnsi="Times New Roman" w:cs="Times New Roman"/>
          <w:u w:val="single"/>
        </w:rPr>
      </w:pPr>
    </w:p>
    <w:p w14:paraId="52602F67" w14:textId="77777777" w:rsidR="006E0172" w:rsidRPr="00182891" w:rsidRDefault="006E0172" w:rsidP="006E0172">
      <w:pPr>
        <w:pStyle w:val="FirstParagraph"/>
        <w:spacing w:before="0" w:after="0"/>
        <w:rPr>
          <w:rFonts w:ascii="Times New Roman" w:hAnsi="Times New Roman" w:cs="Times New Roman"/>
          <w:u w:val="single"/>
        </w:rPr>
      </w:pPr>
      <w:r w:rsidRPr="00182891">
        <w:rPr>
          <w:rFonts w:ascii="Times New Roman" w:hAnsi="Times New Roman" w:cs="Times New Roman"/>
          <w:u w:val="single"/>
        </w:rPr>
        <w:t>Introduction</w:t>
      </w:r>
      <w:bookmarkStart w:id="14" w:name="quantitative-genetics-resources"/>
      <w:bookmarkStart w:id="15" w:name="original-marker-sets"/>
      <w:bookmarkEnd w:id="14"/>
      <w:bookmarkEnd w:id="15"/>
    </w:p>
    <w:p w14:paraId="4F0763AD" w14:textId="77777777" w:rsidR="006E0172" w:rsidRPr="00182891" w:rsidRDefault="006E0172" w:rsidP="006E0172">
      <w:pPr>
        <w:pStyle w:val="FirstParagraph"/>
        <w:spacing w:before="0" w:after="0"/>
        <w:rPr>
          <w:rFonts w:ascii="Times New Roman" w:hAnsi="Times New Roman" w:cs="Times New Roman"/>
        </w:rPr>
      </w:pPr>
      <w:r w:rsidRPr="00BB1904">
        <w:rPr>
          <w:rFonts w:ascii="Times New Roman" w:hAnsi="Times New Roman" w:cs="Times New Roman"/>
        </w:rPr>
        <w:t xml:space="preserve">The </w:t>
      </w:r>
      <w:proofErr w:type="spellStart"/>
      <w:r w:rsidRPr="00BB1904">
        <w:rPr>
          <w:rFonts w:ascii="Times New Roman" w:hAnsi="Times New Roman" w:cs="Times New Roman"/>
        </w:rPr>
        <w:t>Brassicaceae</w:t>
      </w:r>
      <w:proofErr w:type="spellEnd"/>
      <w:r w:rsidRPr="00BB1904">
        <w:rPr>
          <w:rFonts w:ascii="Times New Roman" w:hAnsi="Times New Roman" w:cs="Times New Roman"/>
        </w:rPr>
        <w:t xml:space="preserve"> is a family of plants that collectively provides 10% of human food calories</w:t>
      </w:r>
      <w:r w:rsidR="008D4A8E" w:rsidRPr="00BB1904">
        <w:rPr>
          <w:rFonts w:ascii="Times New Roman" w:hAnsi="Times New Roman" w:cs="Times New Roman"/>
        </w:rPr>
        <w:t xml:space="preserve"> (ref)</w:t>
      </w:r>
      <w:r w:rsidRPr="00614F6C">
        <w:rPr>
          <w:rFonts w:ascii="Times New Roman" w:hAnsi="Times New Roman" w:cs="Times New Roman"/>
        </w:rPr>
        <w:t xml:space="preserve">. Along with the model plant species Arabidopsis, there are X number of </w:t>
      </w:r>
      <w:proofErr w:type="spellStart"/>
      <w:r w:rsidRPr="00614F6C">
        <w:rPr>
          <w:rFonts w:ascii="Times New Roman" w:hAnsi="Times New Roman" w:cs="Times New Roman"/>
        </w:rPr>
        <w:t>Brassicaceae</w:t>
      </w:r>
      <w:proofErr w:type="spellEnd"/>
      <w:r w:rsidRPr="00614F6C">
        <w:rPr>
          <w:rFonts w:ascii="Times New Roman" w:hAnsi="Times New Roman" w:cs="Times New Roman"/>
        </w:rPr>
        <w:t xml:space="preserve"> genome sequences that have been published in the last 15 years</w:t>
      </w:r>
      <w:r w:rsidR="008D4A8E" w:rsidRPr="00370C8E">
        <w:rPr>
          <w:rFonts w:ascii="Times New Roman" w:hAnsi="Times New Roman" w:cs="Times New Roman"/>
        </w:rPr>
        <w:t xml:space="preserve"> (refs)</w:t>
      </w:r>
      <w:r w:rsidRPr="0002553E">
        <w:rPr>
          <w:rFonts w:ascii="Times New Roman" w:hAnsi="Times New Roman" w:cs="Times New Roman"/>
        </w:rPr>
        <w:t xml:space="preserve">. Included in this list is Brassica </w:t>
      </w:r>
      <w:proofErr w:type="spellStart"/>
      <w:proofErr w:type="gramStart"/>
      <w:r w:rsidRPr="0002553E">
        <w:rPr>
          <w:rFonts w:ascii="Times New Roman" w:hAnsi="Times New Roman" w:cs="Times New Roman"/>
        </w:rPr>
        <w:t>rapa</w:t>
      </w:r>
      <w:proofErr w:type="spellEnd"/>
      <w:proofErr w:type="gramEnd"/>
      <w:r w:rsidRPr="0002553E">
        <w:rPr>
          <w:rFonts w:ascii="Times New Roman" w:hAnsi="Times New Roman" w:cs="Times New Roman"/>
        </w:rPr>
        <w:t>, a physiologically and morphologically diverse diploid species that has 87% gene exon similarity to Arabidopsis thaliana</w:t>
      </w:r>
      <w:r w:rsidR="008D4A8E" w:rsidRPr="00BB1904">
        <w:rPr>
          <w:rFonts w:ascii="Times New Roman" w:hAnsi="Times New Roman" w:cs="Times New Roman"/>
        </w:rPr>
        <w:t xml:space="preserve"> (ref)</w:t>
      </w:r>
      <w:r w:rsidRPr="00BB1904">
        <w:rPr>
          <w:rFonts w:ascii="Times New Roman" w:hAnsi="Times New Roman" w:cs="Times New Roman"/>
        </w:rPr>
        <w:t xml:space="preserve">. This makes Brassica </w:t>
      </w:r>
      <w:proofErr w:type="spellStart"/>
      <w:proofErr w:type="gramStart"/>
      <w:r w:rsidRPr="00BB1904">
        <w:rPr>
          <w:rFonts w:ascii="Times New Roman" w:hAnsi="Times New Roman" w:cs="Times New Roman"/>
        </w:rPr>
        <w:t>rapa</w:t>
      </w:r>
      <w:proofErr w:type="spellEnd"/>
      <w:proofErr w:type="gramEnd"/>
      <w:r w:rsidRPr="00BB1904">
        <w:rPr>
          <w:rFonts w:ascii="Times New Roman" w:hAnsi="Times New Roman" w:cs="Times New Roman"/>
        </w:rPr>
        <w:t xml:space="preserve"> a making a great candidate for comparing and translating knowledge of biological processes into a crop species from Arabidopsis.</w:t>
      </w:r>
    </w:p>
    <w:p w14:paraId="6987B4D8" w14:textId="77777777" w:rsidR="006E0172" w:rsidRPr="00BB1904" w:rsidRDefault="006E0172" w:rsidP="006E0172">
      <w:pPr>
        <w:pStyle w:val="FirstParagraph"/>
        <w:spacing w:before="0" w:after="0"/>
        <w:rPr>
          <w:rFonts w:ascii="Times New Roman" w:hAnsi="Times New Roman" w:cs="Times New Roman"/>
        </w:rPr>
      </w:pPr>
    </w:p>
    <w:p w14:paraId="1631A9DF" w14:textId="42DF268A" w:rsidR="006E0172" w:rsidRPr="00BB1904" w:rsidRDefault="006E0172" w:rsidP="006E0172">
      <w:pPr>
        <w:pStyle w:val="FirstParagraph"/>
        <w:spacing w:before="0" w:after="0"/>
        <w:rPr>
          <w:rFonts w:ascii="Times New Roman" w:hAnsi="Times New Roman" w:cs="Times New Roman"/>
        </w:rPr>
      </w:pPr>
      <w:r w:rsidRPr="00614F6C">
        <w:rPr>
          <w:rFonts w:ascii="Times New Roman" w:hAnsi="Times New Roman" w:cs="Times New Roman"/>
        </w:rPr>
        <w:t xml:space="preserve">Brassica </w:t>
      </w:r>
      <w:proofErr w:type="spellStart"/>
      <w:proofErr w:type="gramStart"/>
      <w:r w:rsidRPr="00614F6C">
        <w:rPr>
          <w:rFonts w:ascii="Times New Roman" w:hAnsi="Times New Roman" w:cs="Times New Roman"/>
        </w:rPr>
        <w:t>rapa</w:t>
      </w:r>
      <w:proofErr w:type="spellEnd"/>
      <w:proofErr w:type="gramEnd"/>
      <w:r w:rsidRPr="00614F6C">
        <w:rPr>
          <w:rFonts w:ascii="Times New Roman" w:hAnsi="Times New Roman" w:cs="Times New Roman"/>
        </w:rPr>
        <w:t xml:space="preserve"> has a genome size of </w:t>
      </w:r>
      <w:r w:rsidR="00B74EB6" w:rsidRPr="00614F6C">
        <w:rPr>
          <w:rFonts w:ascii="Times New Roman" w:hAnsi="Times New Roman" w:cs="Times New Roman"/>
        </w:rPr>
        <w:t>250</w:t>
      </w:r>
      <w:r w:rsidRPr="00370C8E">
        <w:rPr>
          <w:rFonts w:ascii="Times New Roman" w:hAnsi="Times New Roman" w:cs="Times New Roman"/>
        </w:rPr>
        <w:t xml:space="preserve"> </w:t>
      </w:r>
      <w:r w:rsidR="00B74EB6" w:rsidRPr="0002553E">
        <w:rPr>
          <w:rFonts w:ascii="Times New Roman" w:hAnsi="Times New Roman" w:cs="Times New Roman"/>
        </w:rPr>
        <w:t>G</w:t>
      </w:r>
      <w:r w:rsidRPr="0002553E">
        <w:rPr>
          <w:rFonts w:ascii="Times New Roman" w:hAnsi="Times New Roman" w:cs="Times New Roman"/>
        </w:rPr>
        <w:t>b spread over 10 chromosomes A01-A10</w:t>
      </w:r>
      <w:r w:rsidR="008D4A8E" w:rsidRPr="0002553E">
        <w:rPr>
          <w:rFonts w:ascii="Times New Roman" w:hAnsi="Times New Roman" w:cs="Times New Roman"/>
        </w:rPr>
        <w:t xml:space="preserve"> (genome paper)</w:t>
      </w:r>
      <w:r w:rsidRPr="00BB1904">
        <w:rPr>
          <w:rFonts w:ascii="Times New Roman" w:hAnsi="Times New Roman" w:cs="Times New Roman"/>
        </w:rPr>
        <w:t>. The genome consortium has a public release at version 1.5 that is a significant improvement over version 1.0</w:t>
      </w:r>
      <w:r w:rsidR="008D4A8E" w:rsidRPr="00BB1904">
        <w:rPr>
          <w:rFonts w:ascii="Times New Roman" w:hAnsi="Times New Roman" w:cs="Times New Roman"/>
        </w:rPr>
        <w:t xml:space="preserve"> (</w:t>
      </w:r>
      <w:proofErr w:type="spellStart"/>
      <w:r w:rsidR="008D4A8E" w:rsidRPr="00BB1904">
        <w:rPr>
          <w:rFonts w:ascii="Times New Roman" w:hAnsi="Times New Roman" w:cs="Times New Roman"/>
        </w:rPr>
        <w:t>weblink</w:t>
      </w:r>
      <w:proofErr w:type="spellEnd"/>
      <w:r w:rsidR="008D4A8E" w:rsidRPr="00BB1904">
        <w:rPr>
          <w:rFonts w:ascii="Times New Roman" w:hAnsi="Times New Roman" w:cs="Times New Roman"/>
        </w:rPr>
        <w:t>)</w:t>
      </w:r>
      <w:r w:rsidRPr="00BB1904">
        <w:rPr>
          <w:rFonts w:ascii="Times New Roman" w:hAnsi="Times New Roman" w:cs="Times New Roman"/>
        </w:rPr>
        <w:t xml:space="preserve">. However, there are still many large scaffolds that have not been placed due to various problems with assembly. These scaffolds equate to X% of the remaining sequence in the genome. An increasingly common way to place scaffolds and </w:t>
      </w:r>
      <w:proofErr w:type="spellStart"/>
      <w:r w:rsidRPr="00BB1904">
        <w:rPr>
          <w:rFonts w:ascii="Times New Roman" w:hAnsi="Times New Roman" w:cs="Times New Roman"/>
        </w:rPr>
        <w:t>contigs</w:t>
      </w:r>
      <w:proofErr w:type="spellEnd"/>
      <w:r w:rsidRPr="00BB1904">
        <w:rPr>
          <w:rFonts w:ascii="Times New Roman" w:hAnsi="Times New Roman" w:cs="Times New Roman"/>
        </w:rPr>
        <w:t xml:space="preserve"> is to use recombination probabilities between molecular markers that occur on those scaffolds so they can be placed in relative positions if general genome assembly fails. The most time consuming part of this step is making a genetic mapping population and completing the sequencing on the progeny</w:t>
      </w:r>
      <w:r w:rsidR="008D4A8E" w:rsidRPr="00BB1904">
        <w:rPr>
          <w:rFonts w:ascii="Times New Roman" w:hAnsi="Times New Roman" w:cs="Times New Roman"/>
        </w:rPr>
        <w:t xml:space="preserve"> (refs)</w:t>
      </w:r>
      <w:r w:rsidRPr="00BB1904">
        <w:rPr>
          <w:rFonts w:ascii="Times New Roman" w:hAnsi="Times New Roman" w:cs="Times New Roman"/>
        </w:rPr>
        <w:t>. We chose a heavily used recombinant inbred line population developed by</w:t>
      </w:r>
      <w:ins w:id="16" w:author="Robert" w:date="2016-07-04T13:22:00Z">
        <w:r w:rsidR="00182891">
          <w:rPr>
            <w:rFonts w:ascii="Times New Roman" w:hAnsi="Times New Roman" w:cs="Times New Roman"/>
          </w:rPr>
          <w:t xml:space="preserve"> </w:t>
        </w:r>
      </w:ins>
      <w:ins w:id="17" w:author="Robert" w:date="2016-07-04T13:23:00Z">
        <w:r w:rsidR="00182891">
          <w:rPr>
            <w:rFonts w:ascii="Times New Roman" w:hAnsi="Times New Roman" w:cs="Times New Roman"/>
          </w:rPr>
          <w:fldChar w:fldCharType="begin"/>
        </w:r>
        <w:r w:rsidR="00182891">
          <w:rPr>
            <w:rFonts w:ascii="Times New Roman" w:hAnsi="Times New Roman" w:cs="Times New Roman"/>
          </w:rPr>
          <w:instrText xml:space="preserve"> ADDIN ZOTERO_ITEM CSL_CITATION {"citationID":"2pvpn1bjii","properties":{"formattedCitation":"{\\rtf (Iniguez-Luy {\\i{}et al.} 2009)}","plainCitation":"(Iniguez-Luy et al. 2009)"},"citationItems":[{"id":426,"uris":["http://zotero.org/users/2563346/items/PQHJJDZQ"],"uri":["http://zotero.org/users/2563346/items/PQHJJDZQ"],"itemData":{"id":426,"type":"article-journal","title":"Development of public immortal mapping populations, molecular markers and linkage maps for rapid cycling Brassica rapa and B. oleracea","container-title":"Theoretical and Applied Genetics","page":"31-43","volume":"120","issue":"1","source":"CrossRef","DOI":"10.1007/s00122-009-1157-4","ISSN":"0040-5752, 1432-2242","language":"en","author":[{"family":"Iniguez-Luy","given":"Federico Luis"},{"family":"Lukens","given":"Lewis"},{"family":"Farnham","given":"Mark W."},{"family":"Amasino","given":"Richard M."},{"family":"Osborn","given":"Thomas C."}],"issued":{"date-parts":[["2009",12]]}}}],"schema":"https://github.com/citation-style-language/schema/raw/master/csl-citation.json"} </w:instrText>
        </w:r>
      </w:ins>
      <w:r w:rsidR="00182891">
        <w:rPr>
          <w:rFonts w:ascii="Times New Roman" w:hAnsi="Times New Roman" w:cs="Times New Roman"/>
        </w:rPr>
        <w:fldChar w:fldCharType="separate"/>
      </w:r>
      <w:ins w:id="18" w:author="Robert" w:date="2016-07-04T13:23:00Z">
        <w:r w:rsidR="00182891" w:rsidRPr="00182891">
          <w:rPr>
            <w:rFonts w:ascii="Times New Roman" w:hAnsi="Times New Roman" w:cs="Times New Roman"/>
          </w:rPr>
          <w:t>(</w:t>
        </w:r>
        <w:proofErr w:type="spellStart"/>
        <w:r w:rsidR="00182891" w:rsidRPr="00182891">
          <w:rPr>
            <w:rFonts w:ascii="Times New Roman" w:hAnsi="Times New Roman" w:cs="Times New Roman"/>
          </w:rPr>
          <w:t>Iniguez-Luy</w:t>
        </w:r>
        <w:proofErr w:type="spellEnd"/>
        <w:r w:rsidR="00182891" w:rsidRPr="00182891">
          <w:rPr>
            <w:rFonts w:ascii="Times New Roman" w:hAnsi="Times New Roman" w:cs="Times New Roman"/>
          </w:rPr>
          <w:t xml:space="preserve"> </w:t>
        </w:r>
        <w:r w:rsidR="00182891" w:rsidRPr="00182891">
          <w:rPr>
            <w:rFonts w:ascii="Times New Roman" w:hAnsi="Times New Roman" w:cs="Times New Roman"/>
            <w:i/>
            <w:iCs/>
          </w:rPr>
          <w:t>et al.</w:t>
        </w:r>
        <w:r w:rsidR="00182891" w:rsidRPr="00182891">
          <w:rPr>
            <w:rFonts w:ascii="Times New Roman" w:hAnsi="Times New Roman" w:cs="Times New Roman"/>
          </w:rPr>
          <w:t xml:space="preserve"> 2009)</w:t>
        </w:r>
        <w:r w:rsidR="00182891">
          <w:rPr>
            <w:rFonts w:ascii="Times New Roman" w:hAnsi="Times New Roman" w:cs="Times New Roman"/>
          </w:rPr>
          <w:fldChar w:fldCharType="end"/>
        </w:r>
      </w:ins>
      <w:r w:rsidRPr="00BB1904">
        <w:rPr>
          <w:rFonts w:ascii="Times New Roman" w:hAnsi="Times New Roman" w:cs="Times New Roman"/>
        </w:rPr>
        <w:t>.</w:t>
      </w:r>
    </w:p>
    <w:p w14:paraId="0A4E9CF7" w14:textId="77777777" w:rsidR="006E0172" w:rsidRPr="00614F6C" w:rsidRDefault="006E0172" w:rsidP="006E0172">
      <w:pPr>
        <w:pStyle w:val="Heading2"/>
        <w:spacing w:before="0"/>
        <w:rPr>
          <w:rFonts w:ascii="Times New Roman" w:hAnsi="Times New Roman" w:cs="Times New Roman"/>
          <w:b w:val="0"/>
          <w:bCs w:val="0"/>
          <w:color w:val="auto"/>
          <w:sz w:val="24"/>
          <w:szCs w:val="24"/>
        </w:rPr>
      </w:pPr>
    </w:p>
    <w:p w14:paraId="04E8781D" w14:textId="24601A88" w:rsidR="001D784D" w:rsidRPr="00DE0FEB" w:rsidRDefault="006E0172" w:rsidP="006E0172">
      <w:pPr>
        <w:pStyle w:val="Heading2"/>
        <w:spacing w:before="0"/>
        <w:rPr>
          <w:rFonts w:ascii="Times New Roman" w:hAnsi="Times New Roman" w:cs="Times New Roman"/>
          <w:b w:val="0"/>
          <w:bCs w:val="0"/>
          <w:color w:val="auto"/>
          <w:sz w:val="24"/>
          <w:szCs w:val="24"/>
        </w:rPr>
      </w:pPr>
      <w:r w:rsidRPr="00370C8E">
        <w:rPr>
          <w:rFonts w:ascii="Times New Roman" w:hAnsi="Times New Roman" w:cs="Times New Roman"/>
          <w:b w:val="0"/>
          <w:bCs w:val="0"/>
          <w:color w:val="auto"/>
          <w:sz w:val="24"/>
          <w:szCs w:val="24"/>
        </w:rPr>
        <w:t>Instead of conducting genotype by sequencing for these lines, we instead chose to sequence RNA at enough coverage from all the individuals in the population that we could call SNPs from this data.</w:t>
      </w:r>
      <w:r w:rsidRPr="0002553E">
        <w:rPr>
          <w:rFonts w:ascii="Times New Roman" w:hAnsi="Times New Roman" w:cs="Times New Roman"/>
          <w:b w:val="0"/>
          <w:bCs w:val="0"/>
          <w:color w:val="auto"/>
          <w:sz w:val="24"/>
          <w:szCs w:val="24"/>
        </w:rPr>
        <w:t xml:space="preserve"> This technique has been used before in humans</w:t>
      </w:r>
      <w:r w:rsidR="008D4A8E" w:rsidRPr="0002553E">
        <w:rPr>
          <w:rFonts w:ascii="Times New Roman" w:hAnsi="Times New Roman" w:cs="Times New Roman"/>
          <w:b w:val="0"/>
          <w:bCs w:val="0"/>
          <w:color w:val="auto"/>
          <w:sz w:val="24"/>
          <w:szCs w:val="24"/>
        </w:rPr>
        <w:t xml:space="preserve"> (refs)</w:t>
      </w:r>
      <w:r w:rsidR="001D784D" w:rsidRPr="0002553E">
        <w:rPr>
          <w:rFonts w:ascii="Times New Roman" w:hAnsi="Times New Roman" w:cs="Times New Roman"/>
          <w:b w:val="0"/>
          <w:bCs w:val="0"/>
          <w:color w:val="auto"/>
          <w:sz w:val="24"/>
          <w:szCs w:val="24"/>
        </w:rPr>
        <w:t xml:space="preserve">, but limited in scope </w:t>
      </w:r>
      <w:r w:rsidRPr="0002553E">
        <w:rPr>
          <w:rFonts w:ascii="Times New Roman" w:hAnsi="Times New Roman" w:cs="Times New Roman"/>
          <w:b w:val="0"/>
          <w:bCs w:val="0"/>
          <w:color w:val="auto"/>
          <w:sz w:val="24"/>
          <w:szCs w:val="24"/>
        </w:rPr>
        <w:t xml:space="preserve">in plants. </w:t>
      </w:r>
      <w:r w:rsidR="001D784D" w:rsidRPr="00DE0FEB">
        <w:rPr>
          <w:rFonts w:ascii="Times New Roman" w:hAnsi="Times New Roman" w:cs="Times New Roman"/>
          <w:b w:val="0"/>
          <w:bCs w:val="0"/>
          <w:color w:val="auto"/>
          <w:sz w:val="24"/>
          <w:szCs w:val="24"/>
        </w:rPr>
        <w:t>Name species where this was done.</w:t>
      </w:r>
      <w:ins w:id="19" w:author="Robert" w:date="2016-07-04T13:24:00Z">
        <w:r w:rsidR="00182891">
          <w:rPr>
            <w:rFonts w:ascii="Times New Roman" w:hAnsi="Times New Roman" w:cs="Times New Roman"/>
            <w:b w:val="0"/>
            <w:bCs w:val="0"/>
            <w:color w:val="auto"/>
            <w:sz w:val="24"/>
            <w:szCs w:val="24"/>
          </w:rPr>
          <w:t xml:space="preserve"> </w:t>
        </w:r>
      </w:ins>
      <w:ins w:id="20" w:author="Robert" w:date="2016-07-04T13:26:00Z">
        <w:r w:rsidR="00182891">
          <w:rPr>
            <w:rFonts w:ascii="Times New Roman" w:hAnsi="Times New Roman" w:cs="Times New Roman"/>
            <w:b w:val="0"/>
            <w:bCs w:val="0"/>
            <w:color w:val="auto"/>
            <w:sz w:val="24"/>
            <w:szCs w:val="24"/>
          </w:rPr>
          <w:fldChar w:fldCharType="begin"/>
        </w:r>
        <w:r w:rsidR="00182891">
          <w:rPr>
            <w:rFonts w:ascii="Times New Roman" w:hAnsi="Times New Roman" w:cs="Times New Roman"/>
            <w:b w:val="0"/>
            <w:bCs w:val="0"/>
            <w:color w:val="auto"/>
            <w:sz w:val="24"/>
            <w:szCs w:val="24"/>
          </w:rPr>
          <w:instrText xml:space="preserve"> ADDIN ZOTERO_ITEM CSL_CITATION {"citationID":"21v7cjaims","properties":{"formattedCitation":"{\\rtf (Trick {\\i{}et al.} 2009; Lai {\\i{}et al.} 2012; Koenig {\\i{}et al.} 2013)}","plainCitation":"(Trick et al. 2009; Lai et al. 2012; Koenig et al. 2013)"},"citationItems":[{"id":1706,"uris":["http://zotero.org/users/2563346/items/P7EXEIQP"],"uri":["http://zotero.org/users/2563346/items/P7EXEIQP"],"itemData":{"id":1706,"type":"article-journal","title":"Single nucleotide polymorphism (SNP) discovery in the polyploid Brassica napus using Solexa transcriptome sequencing","container-title":"Plant Biotechnology Journal","page":"334-346","volume":"7","issue":"4","source":"Wiley Online Library","abstract":"Oilseed rape (Brassica napus) was selected as an example of a polyploid crop, and the Solexa sequencing system was used to generate approximately 20 million expressed sequence tags (ESTs) from each of two cultivars: Tapidor and Ningyou 7. A methodology and computational tools were developed to exploit, as a reference sequence, a publicly available set of approximately 94 000 Brassica species unigenes. Sequences transcribed in the leaves of juvenile plants were aligned to approximately 26 Mb of the reference sequences. The aligned sequences enabled the detection of 23 330–41 593 putative single nucleotide polymorphisms (SNPs) between the cultivars, depending on the read depth stringency applied. The majority of the detected polymorphisms (87.5–91.2%) were of a type indicative of transcription from homoeologous genes from the two parental genomes within oilseed rape, and are termed here ‘hemi-SNPs’. The overall estimated polymorphism rate (~0.047%–0.084%) is consistent with that previously observed between the cultivars analysed. To demonstrate the heritability of SNPs and to assess their suitability for applications such as linkage map construction and association genetics, approximately nine million ESTs were generated, using the Solexa system, from each of four lines of a doubled haploid mapping population derived from a cross between Tapidor and Ningyou 7. Computational tools were developed to score the alleles present in these lines for each of the potential SNPs identified between their parents. For a specimen region of the genome analysed in detail, segregation of alleles largely, although not entirely, followed the pattern expected for genomic markers.","DOI":"10.1111/j.1467-7652.2008.00396.x","ISSN":"1467-7652","language":"en","author":[{"family":"Trick","given":"Martin"},{"family":"Long","given":"Yan"},{"family":"Meng","given":"Jinling"},{"family":"Bancroft","given":"Ian"}],"issued":{"date-parts":[["2009",5,1]]}}},{"id":1693,"uris":["http://zotero.org/users/2563346/items/Q447HA22"],"uri":["http://zotero.org/users/2563346/items/Q447HA22"],"itemData":{"id":1693,"type":"article-journal","title":"Single nucleotide polymorphism discovery from wheat next-generation sequence data","container-title":"Plant Biotechnology Journal","page":"743-749","volume":"10","issue":"6","source":"Wiley Online Library","abstract":"Single nucleotide polymorphisms (SNPs) are the most abundant type of molecular genetic marker and can be used for producing high-resolution genetic maps, marker-trait association studies and marker-assisted breeding. Large polyploid genomes such as wheat present a challenge for SNP discovery because of the potential presence of multiple homoeologs for each gene. AutoSNPdb has been successfully applied to identify SNPs from Sanger sequence data for several species, including barley, rice and Brassica, but the volume of data required to accurately call SNPs in the complex genome of wheat has prevented its application to this important crop. DNA sequencing technology has been revolutionized by the introduction of next-generation sequencing, and it is now possible to generate several million sequence reads in a timely and cost-effective manner. We have produced wheat transcriptome sequence data using 454 sequencing technology and applied this for SNP discovery using a modified autoSNPdb method, which integrates SNP and gene annotation information with a graphical viewer. A total of 4 694 141 sequence reads from three bread wheat varieties were assembled to identify a total of 38 928 candidate SNPs. Each SNP is within an assembly complete with annotation, enabling the selection of polymorphism within genes of interest.","DOI":"10.1111/j.1467-7652.2012.00718.x","ISSN":"1467-7652","language":"en","author":[{"family":"Lai","given":"Kaitao"},{"family":"Duran","given":"Chris"},{"family":"Berkman","given":"Paul J."},{"family":"Lorenc","given":"Michał T."},{"family":"Stiller","given":"Jiri"},{"family":"Manoli","given":"Sahana"},{"family":"Hayden","given":"Matthew J."},{"family":"Forrest","given":"Kerrie L."},{"family":"Fleury","given":"Delphine"},{"family":"Baumann","given":"Ute"},{"family":"Zander","given":"Manuel"},{"family":"Mason","given":"Annaliese S."},{"family":"Batley","given":"Jacqueline"},{"family":"Edwards","given":"David"}],"issued":{"date-parts":[["2012",8,1]]}}},{"id":313,"uris":["http://zotero.org/users/2563346/items/U8ZX3HZZ"],"uri":["http://zotero.org/users/2563346/items/U8ZX3HZZ"],"itemData":{"id":313,"type":"article-journal","title":"Comparative transcriptomics reveals patterns of selection in domesticated and wild tomato","container-title":"Proceedings of the National Academy of Sciences","page":"E2655-E2662","volume":"110","issue":"28","source":"CrossRef","DOI":"10.1073/pnas.1309606110","ISSN":"0027-8424, 1091-6490","language":"en","author":[{"family":"Koenig","given":"D."},{"family":"Jimenez-Gomez","given":"J. M."},{"family":"Kimura","given":"S."},{"family":"Fulop","given":"D."},{"family":"Chitwood","given":"D. H."},{"family":"Headland","given":"L. R."},{"family":"Kumar","given":"R."},{"family":"Covington","given":"M. F."},{"family":"Devisetty","given":"U. K."},{"family":"Tat","given":"A. V."},{"family":"Tohge","given":"T."},{"family":"Bolger","given":"A."},{"family":"Schneeberger","given":"K."},{"family":"Ossowski","given":"S."},{"family":"Lanz","given":"C."},{"family":"Xiong","given":"G."},{"family":"Taylor-Teeples","given":"M."},{"family":"Brady","given":"S. M."},{"family":"Pauly","given":"M."},{"family":"Weigel","given":"D."},{"family":"Usadel","given":"B."},{"family":"Fernie","given":"A. R."},{"family":"Peng","given":"J."},{"family":"Sinha","given":"N. R."},{"family":"Maloof","given":"J. N."}],"issued":{"date-parts":[["2013",7,9]]}}}],"schema":"https://github.com/citation-style-language/schema/raw/master/csl-citation.json"} </w:instrText>
        </w:r>
      </w:ins>
      <w:r w:rsidR="00182891">
        <w:rPr>
          <w:rFonts w:ascii="Times New Roman" w:hAnsi="Times New Roman" w:cs="Times New Roman"/>
          <w:b w:val="0"/>
          <w:bCs w:val="0"/>
          <w:color w:val="auto"/>
          <w:sz w:val="24"/>
          <w:szCs w:val="24"/>
        </w:rPr>
        <w:fldChar w:fldCharType="separate"/>
      </w:r>
      <w:ins w:id="21" w:author="Robert" w:date="2016-07-04T13:26:00Z">
        <w:r w:rsidR="00182891" w:rsidRPr="00182891">
          <w:rPr>
            <w:rFonts w:ascii="Times New Roman" w:hAnsi="Times New Roman" w:cs="Times New Roman"/>
            <w:color w:val="auto"/>
            <w:sz w:val="24"/>
            <w:szCs w:val="24"/>
            <w:rPrChange w:id="22" w:author="Robert" w:date="2016-07-04T13:26:00Z">
              <w:rPr>
                <w:sz w:val="24"/>
                <w:szCs w:val="24"/>
              </w:rPr>
            </w:rPrChange>
          </w:rPr>
          <w:t xml:space="preserve">(Trick </w:t>
        </w:r>
        <w:r w:rsidR="00182891" w:rsidRPr="00182891">
          <w:rPr>
            <w:rFonts w:ascii="Times New Roman" w:hAnsi="Times New Roman" w:cs="Times New Roman"/>
            <w:i/>
            <w:iCs/>
            <w:color w:val="auto"/>
            <w:sz w:val="24"/>
            <w:szCs w:val="24"/>
            <w:rPrChange w:id="23" w:author="Robert" w:date="2016-07-04T13:26:00Z">
              <w:rPr>
                <w:i/>
                <w:iCs/>
                <w:sz w:val="24"/>
                <w:szCs w:val="24"/>
              </w:rPr>
            </w:rPrChange>
          </w:rPr>
          <w:t>et al.</w:t>
        </w:r>
        <w:r w:rsidR="00182891" w:rsidRPr="00182891">
          <w:rPr>
            <w:rFonts w:ascii="Times New Roman" w:hAnsi="Times New Roman" w:cs="Times New Roman"/>
            <w:color w:val="auto"/>
            <w:sz w:val="24"/>
            <w:szCs w:val="24"/>
            <w:rPrChange w:id="24" w:author="Robert" w:date="2016-07-04T13:26:00Z">
              <w:rPr>
                <w:sz w:val="24"/>
                <w:szCs w:val="24"/>
              </w:rPr>
            </w:rPrChange>
          </w:rPr>
          <w:t xml:space="preserve"> 2009; Lai </w:t>
        </w:r>
        <w:r w:rsidR="00182891" w:rsidRPr="00182891">
          <w:rPr>
            <w:rFonts w:ascii="Times New Roman" w:hAnsi="Times New Roman" w:cs="Times New Roman"/>
            <w:i/>
            <w:iCs/>
            <w:color w:val="auto"/>
            <w:sz w:val="24"/>
            <w:szCs w:val="24"/>
            <w:rPrChange w:id="25" w:author="Robert" w:date="2016-07-04T13:26:00Z">
              <w:rPr>
                <w:i/>
                <w:iCs/>
                <w:sz w:val="24"/>
                <w:szCs w:val="24"/>
              </w:rPr>
            </w:rPrChange>
          </w:rPr>
          <w:t>et al.</w:t>
        </w:r>
        <w:r w:rsidR="00182891" w:rsidRPr="00182891">
          <w:rPr>
            <w:rFonts w:ascii="Times New Roman" w:hAnsi="Times New Roman" w:cs="Times New Roman"/>
            <w:color w:val="auto"/>
            <w:sz w:val="24"/>
            <w:szCs w:val="24"/>
            <w:rPrChange w:id="26" w:author="Robert" w:date="2016-07-04T13:26:00Z">
              <w:rPr>
                <w:sz w:val="24"/>
                <w:szCs w:val="24"/>
              </w:rPr>
            </w:rPrChange>
          </w:rPr>
          <w:t xml:space="preserve"> 2012; Koenig </w:t>
        </w:r>
        <w:r w:rsidR="00182891" w:rsidRPr="00182891">
          <w:rPr>
            <w:rFonts w:ascii="Times New Roman" w:hAnsi="Times New Roman" w:cs="Times New Roman"/>
            <w:i/>
            <w:iCs/>
            <w:color w:val="auto"/>
            <w:sz w:val="24"/>
            <w:szCs w:val="24"/>
            <w:rPrChange w:id="27" w:author="Robert" w:date="2016-07-04T13:26:00Z">
              <w:rPr>
                <w:i/>
                <w:iCs/>
                <w:sz w:val="24"/>
                <w:szCs w:val="24"/>
              </w:rPr>
            </w:rPrChange>
          </w:rPr>
          <w:t>et al.</w:t>
        </w:r>
        <w:r w:rsidR="00182891" w:rsidRPr="00182891">
          <w:rPr>
            <w:rFonts w:ascii="Times New Roman" w:hAnsi="Times New Roman" w:cs="Times New Roman"/>
            <w:color w:val="auto"/>
            <w:sz w:val="24"/>
            <w:szCs w:val="24"/>
            <w:rPrChange w:id="28" w:author="Robert" w:date="2016-07-04T13:26:00Z">
              <w:rPr>
                <w:sz w:val="24"/>
                <w:szCs w:val="24"/>
              </w:rPr>
            </w:rPrChange>
          </w:rPr>
          <w:t xml:space="preserve"> 2013)</w:t>
        </w:r>
        <w:r w:rsidR="00182891">
          <w:rPr>
            <w:rFonts w:ascii="Times New Roman" w:hAnsi="Times New Roman" w:cs="Times New Roman"/>
            <w:b w:val="0"/>
            <w:bCs w:val="0"/>
            <w:color w:val="auto"/>
            <w:sz w:val="24"/>
            <w:szCs w:val="24"/>
          </w:rPr>
          <w:fldChar w:fldCharType="end"/>
        </w:r>
      </w:ins>
    </w:p>
    <w:p w14:paraId="6554B5D8" w14:textId="77777777" w:rsidR="001D784D" w:rsidRPr="00DE0FEB" w:rsidRDefault="001D784D" w:rsidP="006E0172">
      <w:pPr>
        <w:pStyle w:val="Heading2"/>
        <w:spacing w:before="0"/>
        <w:rPr>
          <w:rFonts w:ascii="Times New Roman" w:hAnsi="Times New Roman" w:cs="Times New Roman"/>
          <w:b w:val="0"/>
          <w:bCs w:val="0"/>
          <w:color w:val="auto"/>
          <w:sz w:val="24"/>
          <w:szCs w:val="24"/>
        </w:rPr>
      </w:pPr>
    </w:p>
    <w:p w14:paraId="7DD0F9FB" w14:textId="3EBEE3DC" w:rsidR="006E0172" w:rsidRPr="00DE0FEB" w:rsidRDefault="006E0172" w:rsidP="006E0172">
      <w:pPr>
        <w:pStyle w:val="Heading2"/>
        <w:spacing w:before="0"/>
        <w:rPr>
          <w:ins w:id="29" w:author="Robert" w:date="2016-07-04T11:34:00Z"/>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The advantage is that the sequencing can be used for both genotyping of individuals in the population and for mapping expression QTL thus getting more out of the sequencing and trying to find SNPs in coding regions of genes that are more likely to be causative SNPs.</w:t>
      </w:r>
      <w:ins w:id="30" w:author="Robert" w:date="2016-07-04T11:34:00Z">
        <w:r w:rsidR="00861038" w:rsidRPr="00DE0FEB">
          <w:rPr>
            <w:rFonts w:ascii="Times New Roman" w:hAnsi="Times New Roman" w:cs="Times New Roman"/>
            <w:b w:val="0"/>
            <w:bCs w:val="0"/>
            <w:color w:val="auto"/>
            <w:sz w:val="24"/>
            <w:szCs w:val="24"/>
          </w:rPr>
          <w:t xml:space="preserve"> </w:t>
        </w:r>
        <w:proofErr w:type="spellStart"/>
        <w:r w:rsidR="00861038" w:rsidRPr="00DE0FEB">
          <w:rPr>
            <w:rFonts w:ascii="Times New Roman" w:hAnsi="Times New Roman" w:cs="Times New Roman"/>
            <w:b w:val="0"/>
            <w:bCs w:val="0"/>
            <w:color w:val="auto"/>
            <w:sz w:val="24"/>
            <w:szCs w:val="24"/>
          </w:rPr>
          <w:t>cSNPs</w:t>
        </w:r>
        <w:proofErr w:type="spellEnd"/>
      </w:ins>
    </w:p>
    <w:p w14:paraId="0E21B8E5" w14:textId="77777777" w:rsidR="00861038" w:rsidRPr="00182891" w:rsidRDefault="00861038" w:rsidP="00182891">
      <w:pPr>
        <w:pStyle w:val="BodyText"/>
        <w:rPr>
          <w:rFonts w:ascii="Times New Roman" w:hAnsi="Times New Roman"/>
          <w:b/>
        </w:rPr>
      </w:pPr>
    </w:p>
    <w:p w14:paraId="5512FC35" w14:textId="77777777" w:rsidR="006E0172" w:rsidRPr="00DE0FEB" w:rsidRDefault="006E0172" w:rsidP="006E0172">
      <w:pPr>
        <w:pStyle w:val="Heading2"/>
        <w:spacing w:before="0"/>
        <w:rPr>
          <w:rFonts w:ascii="Times New Roman" w:hAnsi="Times New Roman" w:cs="Times New Roman"/>
          <w:b w:val="0"/>
          <w:bCs w:val="0"/>
          <w:color w:val="auto"/>
          <w:sz w:val="24"/>
          <w:szCs w:val="24"/>
        </w:rPr>
      </w:pPr>
    </w:p>
    <w:p w14:paraId="546257FE" w14:textId="77777777" w:rsidR="006E017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 xml:space="preserve">Through our investigation of this data, we have discovered potential errors in the parental population through SNP discovery, genotyped all the individuals in the </w:t>
      </w:r>
      <w:proofErr w:type="spellStart"/>
      <w:r w:rsidRPr="00DE0FEB">
        <w:rPr>
          <w:rFonts w:ascii="Times New Roman" w:hAnsi="Times New Roman" w:cs="Times New Roman"/>
          <w:b w:val="0"/>
          <w:bCs w:val="0"/>
          <w:color w:val="auto"/>
          <w:sz w:val="24"/>
          <w:szCs w:val="24"/>
        </w:rPr>
        <w:t>BraIRRI</w:t>
      </w:r>
      <w:proofErr w:type="spellEnd"/>
      <w:r w:rsidRPr="00DE0FEB">
        <w:rPr>
          <w:rFonts w:ascii="Times New Roman" w:hAnsi="Times New Roman" w:cs="Times New Roman"/>
          <w:b w:val="0"/>
          <w:bCs w:val="0"/>
          <w:color w:val="auto"/>
          <w:sz w:val="24"/>
          <w:szCs w:val="24"/>
        </w:rPr>
        <w:t xml:space="preserve"> population for 1475 markers, and created a saturated genetic map that can improve mapping resolution compared to the existing map. These resources and findings are useful for anyone using this well studied population, the general Brassica </w:t>
      </w:r>
      <w:proofErr w:type="spellStart"/>
      <w:proofErr w:type="gramStart"/>
      <w:r w:rsidRPr="00DE0FEB">
        <w:rPr>
          <w:rFonts w:ascii="Times New Roman" w:hAnsi="Times New Roman" w:cs="Times New Roman"/>
          <w:b w:val="0"/>
          <w:bCs w:val="0"/>
          <w:color w:val="auto"/>
          <w:sz w:val="24"/>
          <w:szCs w:val="24"/>
        </w:rPr>
        <w:t>rapa</w:t>
      </w:r>
      <w:proofErr w:type="spellEnd"/>
      <w:proofErr w:type="gramEnd"/>
      <w:r w:rsidRPr="00DE0FEB">
        <w:rPr>
          <w:rFonts w:ascii="Times New Roman" w:hAnsi="Times New Roman" w:cs="Times New Roman"/>
          <w:b w:val="0"/>
          <w:bCs w:val="0"/>
          <w:color w:val="auto"/>
          <w:sz w:val="24"/>
          <w:szCs w:val="24"/>
        </w:rPr>
        <w:t xml:space="preserve"> community, and anyone interested in comparative genomics within the </w:t>
      </w:r>
      <w:proofErr w:type="spellStart"/>
      <w:r w:rsidRPr="00DE0FEB">
        <w:rPr>
          <w:rFonts w:ascii="Times New Roman" w:hAnsi="Times New Roman" w:cs="Times New Roman"/>
          <w:b w:val="0"/>
          <w:bCs w:val="0"/>
          <w:color w:val="auto"/>
          <w:sz w:val="24"/>
          <w:szCs w:val="24"/>
        </w:rPr>
        <w:t>Brassicaceae</w:t>
      </w:r>
      <w:proofErr w:type="spellEnd"/>
      <w:r w:rsidRPr="00DE0FEB">
        <w:rPr>
          <w:rFonts w:ascii="Times New Roman" w:hAnsi="Times New Roman" w:cs="Times New Roman"/>
          <w:b w:val="0"/>
          <w:bCs w:val="0"/>
          <w:color w:val="auto"/>
          <w:sz w:val="24"/>
          <w:szCs w:val="24"/>
        </w:rPr>
        <w:t>.</w:t>
      </w:r>
    </w:p>
    <w:p w14:paraId="5BD683D6" w14:textId="77777777" w:rsidR="006E0172" w:rsidRPr="00BB1904" w:rsidRDefault="006E0172" w:rsidP="006E0172">
      <w:pPr>
        <w:pStyle w:val="Heading1"/>
        <w:spacing w:before="0"/>
        <w:rPr>
          <w:rFonts w:ascii="Times New Roman" w:hAnsi="Times New Roman" w:cs="Times New Roman"/>
          <w:b w:val="0"/>
          <w:bCs w:val="0"/>
          <w:color w:val="auto"/>
          <w:sz w:val="24"/>
          <w:szCs w:val="24"/>
          <w:u w:val="single"/>
        </w:rPr>
      </w:pPr>
      <w:bookmarkStart w:id="31" w:name="methods"/>
      <w:bookmarkEnd w:id="31"/>
    </w:p>
    <w:p w14:paraId="4F8C9D68"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Methods</w:t>
      </w:r>
    </w:p>
    <w:p w14:paraId="3E98E972" w14:textId="5D150E7E"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library preparation and sequencing</w:t>
      </w:r>
    </w:p>
    <w:p w14:paraId="0B408A4B" w14:textId="154D312A"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libraries were prepared using high-throughput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library extraction protocol </w:t>
      </w:r>
      <w:del w:id="32" w:author="Robert" w:date="2016-07-04T13:26:00Z">
        <w:r w:rsidRPr="00BB1904" w:rsidDel="00182891">
          <w:rPr>
            <w:rFonts w:ascii="Times New Roman" w:hAnsi="Times New Roman"/>
          </w:rPr>
          <w:delText xml:space="preserve">(Kumar et al., </w:delText>
        </w:r>
      </w:del>
      <w:ins w:id="33" w:author="Robert" w:date="2016-07-04T13:26:00Z">
        <w:r w:rsidR="00182891">
          <w:rPr>
            <w:rFonts w:ascii="Times New Roman" w:hAnsi="Times New Roman"/>
          </w:rPr>
          <w:fldChar w:fldCharType="begin"/>
        </w:r>
        <w:r w:rsidR="00182891">
          <w:rPr>
            <w:rFonts w:ascii="Times New Roman" w:hAnsi="Times New Roman"/>
          </w:rPr>
          <w:instrText xml:space="preserve"> ADDIN ZOTERO_ITEM CSL_CITATION {"citationID":"12t8ub4sl5","properties":{"formattedCitation":"{\\rtf (Kumar {\\i{}et al.} 2012)}","plainCitation":"(Kumar et al. 2012)"},"citationItems":[{"id":1555,"uris":["http://zotero.org/users/2563346/items/4U6T5KD9"],"uri":["http://zotero.org/users/2563346/items/4U6T5KD9"],"itemData":{"id":1555,"type":"article-journal","title":"SNP Discovery through Next-Generation Sequencing and Its Applications, SNP Discovery through Next-Generation Sequencing and Its Applications","container-title":"International Journal of Plant Genomics, International Journal of Plant Genomics","page":"e831460","volume":"2012, 2012","source":"www.hindawi.com","abstract":"The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 The decreasing cost along with rapid progress in next-generation sequencing and related bioinformatics computing resources has facilitated large-scale discovery of SNPs in various model and nonmodel plant species. Large numbers and genome-wide availability of SNPs make them the marker of choice in partially or completely sequenced genomes. Although excellent reviews have been published on next-generation sequencing, its associated bioinformatics challenges, and the applications of SNPs in genetic studies, a comprehensive review connecting these three intertwined research areas is needed. This paper touches upon various aspects of SNP discovery, highlighting key points in availability and selection of appropriate sequencing platforms, bioinformatics pipelines, SNP filtering criteria, and applications of SNPs in genetic analyses. The use of next-generation sequencing methodologies in many non-model crops leading to discovery and implementation of SNPs in various genetic studies is discussed. Development and improvement of bioinformatics software that are open source and freely available have accelerated the SNP discovery while reducing the associated cost. Key considerations for SNP filtering and associated pipelines are discussed in specific topics. A list of commonly used software and their sources is compiled for easy access and reference.","DOI":"10.1155/2012/831460, 10.1155/2012/831460","ISSN":"1687-5370, 1687-5370","language":"en","author":[{"family":"Kumar","given":"Santosh"},{"family":"Banks","given":"Travis W."},{"family":"Cloutier","given":"Sylvie"},{"family":"Kumar","given":"Santosh"},{"family":"Banks","given":"Travis W."},{"family":"Cloutier","given":"Sylvie"}],"issued":{"date-parts":[["2012",11,22]]}}}],"schema":"https://github.com/citation-style-language/schema/raw/master/csl-citation.json"} </w:instrText>
        </w:r>
      </w:ins>
      <w:r w:rsidR="00182891">
        <w:rPr>
          <w:rFonts w:ascii="Times New Roman" w:hAnsi="Times New Roman"/>
        </w:rPr>
        <w:fldChar w:fldCharType="separate"/>
      </w:r>
      <w:ins w:id="34" w:author="Robert" w:date="2016-07-04T13:26:00Z">
        <w:r w:rsidR="00182891" w:rsidRPr="00182891">
          <w:rPr>
            <w:rFonts w:ascii="Times New Roman" w:hAnsi="Times New Roman" w:cs="Times New Roman"/>
            <w:rPrChange w:id="35" w:author="Robert" w:date="2016-07-04T13:26:00Z">
              <w:rPr/>
            </w:rPrChange>
          </w:rPr>
          <w:t xml:space="preserve">(Kumar </w:t>
        </w:r>
        <w:r w:rsidR="00182891" w:rsidRPr="00182891">
          <w:rPr>
            <w:rFonts w:ascii="Times New Roman" w:hAnsi="Times New Roman" w:cs="Times New Roman"/>
            <w:i/>
            <w:iCs/>
            <w:rPrChange w:id="36" w:author="Robert" w:date="2016-07-04T13:26:00Z">
              <w:rPr>
                <w:i/>
                <w:iCs/>
              </w:rPr>
            </w:rPrChange>
          </w:rPr>
          <w:t>et al.</w:t>
        </w:r>
        <w:r w:rsidR="00182891" w:rsidRPr="00182891">
          <w:rPr>
            <w:rFonts w:ascii="Times New Roman" w:hAnsi="Times New Roman" w:cs="Times New Roman"/>
            <w:rPrChange w:id="37" w:author="Robert" w:date="2016-07-04T13:26:00Z">
              <w:rPr/>
            </w:rPrChange>
          </w:rPr>
          <w:t xml:space="preserve"> 2012)</w:t>
        </w:r>
        <w:r w:rsidR="00182891">
          <w:rPr>
            <w:rFonts w:ascii="Times New Roman" w:hAnsi="Times New Roman"/>
          </w:rPr>
          <w:fldChar w:fldCharType="end"/>
        </w:r>
      </w:ins>
      <w:del w:id="38" w:author="Robert" w:date="2016-07-04T13:26:00Z">
        <w:r w:rsidRPr="00BB1904" w:rsidDel="00182891">
          <w:rPr>
            <w:rFonts w:ascii="Times New Roman" w:hAnsi="Times New Roman"/>
          </w:rPr>
          <w:delText>2012)</w:delText>
        </w:r>
      </w:del>
      <w:r w:rsidRPr="00BB1904">
        <w:rPr>
          <w:rFonts w:ascii="Times New Roman" w:hAnsi="Times New Roman"/>
        </w:rPr>
        <w:t xml:space="preserve">. The enriched libraries were then quantified on an Analyst Plate Reader (LJL </w:t>
      </w:r>
      <w:proofErr w:type="spellStart"/>
      <w:r w:rsidRPr="00BB1904">
        <w:rPr>
          <w:rFonts w:ascii="Times New Roman" w:hAnsi="Times New Roman"/>
        </w:rPr>
        <w:t>Biosystems</w:t>
      </w:r>
      <w:proofErr w:type="spellEnd"/>
      <w:r w:rsidRPr="00BB1904">
        <w:rPr>
          <w:rFonts w:ascii="Times New Roman" w:hAnsi="Times New Roman"/>
        </w:rPr>
        <w:t>) using SYBR Green I reagent (Invitrogen). Once the concentration of libraries was determined, a single pool of all the RNA-</w:t>
      </w:r>
      <w:proofErr w:type="spellStart"/>
      <w:r w:rsidRPr="00BB1904">
        <w:rPr>
          <w:rFonts w:ascii="Times New Roman" w:hAnsi="Times New Roman"/>
        </w:rPr>
        <w:t>Seq</w:t>
      </w:r>
      <w:proofErr w:type="spellEnd"/>
      <w:r w:rsidRPr="00BB1904">
        <w:rPr>
          <w:rFonts w:ascii="Times New Roman" w:hAnsi="Times New Roman"/>
        </w:rPr>
        <w:t xml:space="preserve"> libraries with in each block was made and then run on </w:t>
      </w:r>
      <w:proofErr w:type="spellStart"/>
      <w:r w:rsidRPr="00BB1904">
        <w:rPr>
          <w:rFonts w:ascii="Times New Roman" w:hAnsi="Times New Roman"/>
        </w:rPr>
        <w:t>Bioanalyzer</w:t>
      </w:r>
      <w:proofErr w:type="spellEnd"/>
      <w:r w:rsidRPr="00BB1904">
        <w:rPr>
          <w:rFonts w:ascii="Times New Roman" w:hAnsi="Times New Roman"/>
        </w:rPr>
        <w:t xml:space="preserve"> (Agilent, </w:t>
      </w:r>
      <w:proofErr w:type="spellStart"/>
      <w:r w:rsidRPr="00BB1904">
        <w:rPr>
          <w:rFonts w:ascii="Times New Roman" w:hAnsi="Times New Roman"/>
        </w:rPr>
        <w:t>SantaClara</w:t>
      </w:r>
      <w:proofErr w:type="spellEnd"/>
      <w:r w:rsidRPr="00BB1904">
        <w:rPr>
          <w:rFonts w:ascii="Times New Roman" w:hAnsi="Times New Roman"/>
        </w:rPr>
        <w:t xml:space="preserve">) to determine the product size of the final pool. Finally each pool is adjusted to a final concentration of 20 </w:t>
      </w:r>
      <w:proofErr w:type="spellStart"/>
      <w:r w:rsidRPr="00BB1904">
        <w:rPr>
          <w:rFonts w:ascii="Times New Roman" w:hAnsi="Times New Roman"/>
        </w:rPr>
        <w:t>nM</w:t>
      </w:r>
      <w:proofErr w:type="spellEnd"/>
      <w:r w:rsidRPr="00BB1904">
        <w:rPr>
          <w:rFonts w:ascii="Times New Roman" w:hAnsi="Times New Roman"/>
        </w:rPr>
        <w:t xml:space="preserve"> and sequenced on 7 lanes on </w:t>
      </w:r>
      <w:proofErr w:type="spellStart"/>
      <w:r w:rsidRPr="00BB1904">
        <w:rPr>
          <w:rFonts w:ascii="Times New Roman" w:hAnsi="Times New Roman"/>
        </w:rPr>
        <w:t>Illumina</w:t>
      </w:r>
      <w:proofErr w:type="spellEnd"/>
      <w:r w:rsidRPr="00BB1904">
        <w:rPr>
          <w:rFonts w:ascii="Times New Roman" w:hAnsi="Times New Roman"/>
        </w:rPr>
        <w:t xml:space="preserve"> Hi-</w:t>
      </w:r>
      <w:proofErr w:type="spellStart"/>
      <w:r w:rsidRPr="00BB1904">
        <w:rPr>
          <w:rFonts w:ascii="Times New Roman" w:hAnsi="Times New Roman"/>
        </w:rPr>
        <w:t>Seq</w:t>
      </w:r>
      <w:proofErr w:type="spellEnd"/>
      <w:r w:rsidRPr="00BB1904">
        <w:rPr>
          <w:rFonts w:ascii="Times New Roman" w:hAnsi="Times New Roman"/>
        </w:rPr>
        <w:t xml:space="preserve"> 2000 </w:t>
      </w:r>
      <w:proofErr w:type="spellStart"/>
      <w:r w:rsidRPr="00BB1904">
        <w:rPr>
          <w:rFonts w:ascii="Times New Roman" w:hAnsi="Times New Roman"/>
        </w:rPr>
        <w:t>flowcell</w:t>
      </w:r>
      <w:proofErr w:type="spellEnd"/>
      <w:r w:rsidRPr="00BB1904">
        <w:rPr>
          <w:rFonts w:ascii="Times New Roman" w:hAnsi="Times New Roman"/>
        </w:rPr>
        <w:t xml:space="preserve"> as 50-bp single end reads. All the failed samples from all 5 blocks were run on 2 additional lanes.</w:t>
      </w:r>
    </w:p>
    <w:p w14:paraId="6FE6ED73" w14:textId="1AC39AC4" w:rsidR="006C3828" w:rsidRPr="00BB1904" w:rsidRDefault="006C3828" w:rsidP="006C3828">
      <w:pPr>
        <w:pStyle w:val="BodyText"/>
        <w:rPr>
          <w:rFonts w:ascii="Times New Roman" w:hAnsi="Times New Roman"/>
        </w:rPr>
      </w:pPr>
      <w:r w:rsidRPr="00BB1904">
        <w:rPr>
          <w:rFonts w:ascii="Times New Roman" w:hAnsi="Times New Roman"/>
        </w:rPr>
        <w:t>RNA-</w:t>
      </w:r>
      <w:proofErr w:type="spellStart"/>
      <w:r w:rsidRPr="00BB1904">
        <w:rPr>
          <w:rFonts w:ascii="Times New Roman" w:hAnsi="Times New Roman"/>
        </w:rPr>
        <w:t>Seq</w:t>
      </w:r>
      <w:proofErr w:type="spellEnd"/>
      <w:r w:rsidRPr="00BB1904">
        <w:rPr>
          <w:rFonts w:ascii="Times New Roman" w:hAnsi="Times New Roman"/>
        </w:rPr>
        <w:t xml:space="preserve"> Read Processing</w:t>
      </w:r>
    </w:p>
    <w:p w14:paraId="3F9EB987" w14:textId="0F90474B" w:rsidR="00D745BC" w:rsidRPr="00BB1904" w:rsidRDefault="00861038" w:rsidP="006C3828">
      <w:pPr>
        <w:pStyle w:val="BodyText"/>
        <w:rPr>
          <w:ins w:id="39" w:author="Robert" w:date="2016-07-04T11:31:00Z"/>
          <w:rFonts w:ascii="Times New Roman" w:hAnsi="Times New Roman"/>
        </w:rPr>
      </w:pPr>
      <w:ins w:id="40" w:author="Robert" w:date="2016-07-04T11:31:00Z">
        <w:r w:rsidRPr="00BB1904">
          <w:rPr>
            <w:rFonts w:ascii="Times New Roman" w:hAnsi="Times New Roman"/>
          </w:rPr>
          <w:fldChar w:fldCharType="begin"/>
        </w:r>
        <w:r w:rsidRPr="00BB1904">
          <w:rPr>
            <w:rFonts w:ascii="Times New Roman" w:hAnsi="Times New Roman"/>
          </w:rPr>
          <w:instrText xml:space="preserve"> HYPERLINK "</w:instrText>
        </w:r>
      </w:ins>
      <w:ins w:id="41" w:author="Robert" w:date="2016-07-04T11:24:00Z">
        <w:r w:rsidRPr="00BB1904">
          <w:rPr>
            <w:rFonts w:ascii="Times New Roman" w:hAnsi="Times New Roman"/>
          </w:rPr>
          <w:instrText>http://hannonlab.cshl.edu/fastx_toolkit/</w:instrText>
        </w:r>
      </w:ins>
      <w:ins w:id="42" w:author="Robert" w:date="2016-07-04T11:31:00Z">
        <w:r w:rsidRPr="00BB1904">
          <w:rPr>
            <w:rFonts w:ascii="Times New Roman" w:hAnsi="Times New Roman"/>
          </w:rPr>
          <w:instrText xml:space="preserve">" </w:instrText>
        </w:r>
        <w:r w:rsidRPr="00BB1904">
          <w:rPr>
            <w:rFonts w:ascii="Times New Roman" w:hAnsi="Times New Roman"/>
          </w:rPr>
          <w:fldChar w:fldCharType="separate"/>
        </w:r>
      </w:ins>
      <w:ins w:id="43" w:author="Robert" w:date="2016-07-04T11:24:00Z">
        <w:r w:rsidRPr="00BB1904">
          <w:rPr>
            <w:rStyle w:val="Hyperlink"/>
            <w:rFonts w:ascii="Times New Roman" w:hAnsi="Times New Roman"/>
          </w:rPr>
          <w:t>http://hannonlab.cshl.edu/fastx_toolkit/</w:t>
        </w:r>
      </w:ins>
      <w:ins w:id="44" w:author="Robert" w:date="2016-07-04T11:31:00Z">
        <w:r w:rsidRPr="00BB1904">
          <w:rPr>
            <w:rFonts w:ascii="Times New Roman" w:hAnsi="Times New Roman"/>
          </w:rPr>
          <w:fldChar w:fldCharType="end"/>
        </w:r>
      </w:ins>
    </w:p>
    <w:p w14:paraId="77752DF8" w14:textId="731E0D73" w:rsidR="00861038" w:rsidRPr="00BB1904" w:rsidRDefault="00861038" w:rsidP="006C3828">
      <w:pPr>
        <w:pStyle w:val="BodyText"/>
        <w:rPr>
          <w:ins w:id="45" w:author="Robert" w:date="2016-07-04T11:31:00Z"/>
          <w:rFonts w:ascii="Times New Roman" w:hAnsi="Times New Roman"/>
        </w:rPr>
      </w:pPr>
      <w:ins w:id="46" w:author="Robert" w:date="2016-07-04T11:31:00Z">
        <w:r w:rsidRPr="00BB1904">
          <w:rPr>
            <w:rFonts w:ascii="Times New Roman" w:hAnsi="Times New Roman"/>
          </w:rPr>
          <w:fldChar w:fldCharType="begin"/>
        </w:r>
        <w:r w:rsidRPr="00BB1904">
          <w:rPr>
            <w:rFonts w:ascii="Times New Roman" w:hAnsi="Times New Roman"/>
          </w:rPr>
          <w:instrText xml:space="preserve"> HYPERLINK "https://github.com/mfcovington/auto_barcode" </w:instrText>
        </w:r>
        <w:r w:rsidRPr="00BB1904">
          <w:rPr>
            <w:rFonts w:ascii="Times New Roman" w:hAnsi="Times New Roman"/>
          </w:rPr>
          <w:fldChar w:fldCharType="separate"/>
        </w:r>
        <w:r w:rsidRPr="00BB1904">
          <w:rPr>
            <w:rStyle w:val="Hyperlink"/>
            <w:rFonts w:ascii="Times New Roman" w:hAnsi="Times New Roman"/>
          </w:rPr>
          <w:t>https://github.com/mfcovington/auto_barcode</w:t>
        </w:r>
        <w:r w:rsidRPr="00BB1904">
          <w:rPr>
            <w:rFonts w:ascii="Times New Roman" w:hAnsi="Times New Roman"/>
          </w:rPr>
          <w:fldChar w:fldCharType="end"/>
        </w:r>
      </w:ins>
    </w:p>
    <w:p w14:paraId="2BE87CC7" w14:textId="6309C7A0" w:rsidR="00861038" w:rsidRPr="00BB1904" w:rsidRDefault="00861038" w:rsidP="006C3828">
      <w:pPr>
        <w:pStyle w:val="BodyText"/>
        <w:rPr>
          <w:ins w:id="47" w:author="Robert" w:date="2016-07-04T11:31:00Z"/>
          <w:rFonts w:ascii="Times New Roman" w:hAnsi="Times New Roman"/>
        </w:rPr>
      </w:pPr>
      <w:ins w:id="48" w:author="Robert" w:date="2016-07-04T11:31:00Z">
        <w:r w:rsidRPr="00BB1904">
          <w:rPr>
            <w:rFonts w:ascii="Times New Roman" w:hAnsi="Times New Roman"/>
          </w:rPr>
          <w:fldChar w:fldCharType="begin"/>
        </w:r>
        <w:r w:rsidRPr="00BB1904">
          <w:rPr>
            <w:rFonts w:ascii="Times New Roman" w:hAnsi="Times New Roman"/>
          </w:rPr>
          <w:instrText xml:space="preserve"> HYPERLINK "http://www.bioinformatics.babraham.ac.uk/projects/fastqc/" </w:instrText>
        </w:r>
        <w:r w:rsidRPr="00BB1904">
          <w:rPr>
            <w:rFonts w:ascii="Times New Roman" w:hAnsi="Times New Roman"/>
          </w:rPr>
          <w:fldChar w:fldCharType="separate"/>
        </w:r>
        <w:r w:rsidRPr="00BB1904">
          <w:rPr>
            <w:rStyle w:val="Hyperlink"/>
            <w:rFonts w:ascii="Times New Roman" w:hAnsi="Times New Roman"/>
          </w:rPr>
          <w:t>http://www.bioinformatics.babraham.ac.uk/projects/fastqc/</w:t>
        </w:r>
        <w:r w:rsidRPr="00BB1904">
          <w:rPr>
            <w:rFonts w:ascii="Times New Roman" w:hAnsi="Times New Roman"/>
          </w:rPr>
          <w:fldChar w:fldCharType="end"/>
        </w:r>
      </w:ins>
    </w:p>
    <w:p w14:paraId="28294836" w14:textId="532A1040" w:rsidR="00861038" w:rsidRPr="00BB1904" w:rsidRDefault="00861038" w:rsidP="006C3828">
      <w:pPr>
        <w:pStyle w:val="BodyText"/>
        <w:rPr>
          <w:ins w:id="49" w:author="Robert" w:date="2016-07-04T11:32:00Z"/>
          <w:rFonts w:ascii="Times New Roman" w:hAnsi="Times New Roman"/>
        </w:rPr>
      </w:pPr>
      <w:ins w:id="50" w:author="Robert" w:date="2016-07-04T11:32:00Z">
        <w:r w:rsidRPr="00BB1904">
          <w:rPr>
            <w:rFonts w:ascii="Times New Roman" w:hAnsi="Times New Roman"/>
          </w:rPr>
          <w:fldChar w:fldCharType="begin"/>
        </w:r>
        <w:r w:rsidRPr="00BB1904">
          <w:rPr>
            <w:rFonts w:ascii="Times New Roman" w:hAnsi="Times New Roman"/>
          </w:rPr>
          <w:instrText xml:space="preserve"> HYPERLINK "</w:instrText>
        </w:r>
      </w:ins>
      <w:ins w:id="51" w:author="Robert" w:date="2016-07-04T11:31:00Z">
        <w:r w:rsidRPr="00BB1904">
          <w:rPr>
            <w:rFonts w:ascii="Times New Roman" w:hAnsi="Times New Roman"/>
          </w:rPr>
          <w:instrText>https://github.com/mfcovington/SNPtools</w:instrText>
        </w:r>
      </w:ins>
      <w:ins w:id="52" w:author="Robert" w:date="2016-07-04T11:32:00Z">
        <w:r w:rsidRPr="00BB1904">
          <w:rPr>
            <w:rFonts w:ascii="Times New Roman" w:hAnsi="Times New Roman"/>
          </w:rPr>
          <w:instrText xml:space="preserve">" </w:instrText>
        </w:r>
        <w:r w:rsidRPr="00BB1904">
          <w:rPr>
            <w:rFonts w:ascii="Times New Roman" w:hAnsi="Times New Roman"/>
          </w:rPr>
          <w:fldChar w:fldCharType="separate"/>
        </w:r>
      </w:ins>
      <w:ins w:id="53" w:author="Robert" w:date="2016-07-04T11:31:00Z">
        <w:r w:rsidRPr="00BB1904">
          <w:rPr>
            <w:rStyle w:val="Hyperlink"/>
            <w:rFonts w:ascii="Times New Roman" w:hAnsi="Times New Roman"/>
          </w:rPr>
          <w:t>https://github.com/mfcovington/SNPtools</w:t>
        </w:r>
      </w:ins>
      <w:ins w:id="54" w:author="Robert" w:date="2016-07-04T11:32:00Z">
        <w:r w:rsidRPr="00BB1904">
          <w:rPr>
            <w:rFonts w:ascii="Times New Roman" w:hAnsi="Times New Roman"/>
          </w:rPr>
          <w:fldChar w:fldCharType="end"/>
        </w:r>
      </w:ins>
    </w:p>
    <w:p w14:paraId="64A09ABC" w14:textId="3A440E99" w:rsidR="00861038" w:rsidRPr="00BB1904" w:rsidRDefault="00861038" w:rsidP="006C3828">
      <w:pPr>
        <w:pStyle w:val="BodyText"/>
        <w:rPr>
          <w:ins w:id="55" w:author="Robert" w:date="2016-07-04T11:32:00Z"/>
          <w:rFonts w:ascii="Times New Roman" w:hAnsi="Times New Roman"/>
        </w:rPr>
      </w:pPr>
      <w:ins w:id="56" w:author="Robert" w:date="2016-07-04T11:32:00Z">
        <w:r w:rsidRPr="00BB1904">
          <w:rPr>
            <w:rFonts w:ascii="Times New Roman" w:hAnsi="Times New Roman"/>
          </w:rPr>
          <w:t>https://github.com/MaloofLab/devisetty-g3-2014/blob/master/SNP-detection.md</w:t>
        </w:r>
      </w:ins>
    </w:p>
    <w:p w14:paraId="499E6AF3" w14:textId="6C0AD64B" w:rsidR="006C3828" w:rsidRPr="00BB1904" w:rsidRDefault="006C3828" w:rsidP="006C3828">
      <w:pPr>
        <w:pStyle w:val="BodyText"/>
        <w:rPr>
          <w:rFonts w:ascii="Times New Roman" w:hAnsi="Times New Roman"/>
        </w:rPr>
      </w:pPr>
      <w:r w:rsidRPr="00BB1904">
        <w:rPr>
          <w:rFonts w:ascii="Times New Roman" w:hAnsi="Times New Roman"/>
        </w:rPr>
        <w:t xml:space="preserve">Pre-processing and mapping of </w:t>
      </w:r>
      <w:proofErr w:type="spellStart"/>
      <w:r w:rsidRPr="00BB1904">
        <w:rPr>
          <w:rFonts w:ascii="Times New Roman" w:hAnsi="Times New Roman"/>
        </w:rPr>
        <w:t>Illumina</w:t>
      </w:r>
      <w:proofErr w:type="spellEnd"/>
      <w:r w:rsidRPr="00BB1904">
        <w:rPr>
          <w:rFonts w:ascii="Times New Roman" w:hAnsi="Times New Roman"/>
        </w:rPr>
        <w:t xml:space="preserve"> RNA-</w:t>
      </w:r>
      <w:proofErr w:type="spellStart"/>
      <w:r w:rsidRPr="00BB1904">
        <w:rPr>
          <w:rFonts w:ascii="Times New Roman" w:hAnsi="Times New Roman"/>
        </w:rPr>
        <w:t>Seq</w:t>
      </w:r>
      <w:proofErr w:type="spellEnd"/>
      <w:r w:rsidRPr="00BB1904">
        <w:rPr>
          <w:rFonts w:ascii="Times New Roman" w:hAnsi="Times New Roman"/>
        </w:rPr>
        <w:t xml:space="preserve"> raw reads was done as described earlier</w:t>
      </w:r>
      <w:ins w:id="57" w:author="Robert" w:date="2016-07-04T13:31:00Z">
        <w:r w:rsidR="002337E3">
          <w:rPr>
            <w:rFonts w:ascii="Times New Roman" w:hAnsi="Times New Roman"/>
          </w:rPr>
          <w:t xml:space="preserve"> </w:t>
        </w:r>
        <w:r w:rsidR="002337E3">
          <w:rPr>
            <w:rFonts w:ascii="Times New Roman" w:hAnsi="Times New Roman"/>
          </w:rPr>
          <w:fldChar w:fldCharType="begin"/>
        </w:r>
        <w:r w:rsidR="002337E3">
          <w:rPr>
            <w:rFonts w:ascii="Times New Roman" w:hAnsi="Times New Roman"/>
          </w:rPr>
          <w:instrText xml:space="preserve"> ADDIN ZOTERO_ITEM CSL_CITATION {"citationID":"2lc443v1fl","properties":{"formattedCitation":"{\\rtf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rPr>
        <w:fldChar w:fldCharType="separate"/>
      </w:r>
      <w:ins w:id="58" w:author="Robert" w:date="2016-07-04T13:31:00Z">
        <w:r w:rsidR="002337E3" w:rsidRPr="002337E3">
          <w:rPr>
            <w:rFonts w:ascii="Times New Roman" w:hAnsi="Times New Roman" w:cs="Times New Roman"/>
          </w:rPr>
          <w:t>(</w:t>
        </w:r>
        <w:proofErr w:type="spellStart"/>
        <w:r w:rsidR="002337E3" w:rsidRPr="002337E3">
          <w:rPr>
            <w:rFonts w:ascii="Times New Roman" w:hAnsi="Times New Roman" w:cs="Times New Roman"/>
          </w:rPr>
          <w:t>Devisetty</w:t>
        </w:r>
        <w:proofErr w:type="spellEnd"/>
        <w:r w:rsidR="002337E3" w:rsidRPr="002337E3">
          <w:rPr>
            <w:rFonts w:ascii="Times New Roman" w:hAnsi="Times New Roman" w:cs="Times New Roman"/>
          </w:rPr>
          <w:t xml:space="preserve"> </w:t>
        </w:r>
        <w:r w:rsidR="002337E3" w:rsidRPr="002337E3">
          <w:rPr>
            <w:rFonts w:ascii="Times New Roman" w:hAnsi="Times New Roman" w:cs="Times New Roman"/>
            <w:i/>
            <w:iCs/>
          </w:rPr>
          <w:t>et al.</w:t>
        </w:r>
        <w:r w:rsidR="002337E3" w:rsidRPr="002337E3">
          <w:rPr>
            <w:rFonts w:ascii="Times New Roman" w:hAnsi="Times New Roman" w:cs="Times New Roman"/>
          </w:rPr>
          <w:t xml:space="preserve"> 2014)</w:t>
        </w:r>
        <w:r w:rsidR="002337E3">
          <w:rPr>
            <w:rFonts w:ascii="Times New Roman" w:hAnsi="Times New Roman"/>
          </w:rPr>
          <w:fldChar w:fldCharType="end"/>
        </w:r>
      </w:ins>
      <w:r w:rsidRPr="00BB1904">
        <w:rPr>
          <w:rFonts w:ascii="Times New Roman" w:hAnsi="Times New Roman"/>
        </w:rPr>
        <w:t xml:space="preserve">  with one exception. The raw reads were quality filtered with </w:t>
      </w:r>
      <w:proofErr w:type="spellStart"/>
      <w:r w:rsidRPr="00BB1904">
        <w:rPr>
          <w:rFonts w:ascii="Times New Roman" w:hAnsi="Times New Roman"/>
        </w:rPr>
        <w:t>fastq_quality_filter</w:t>
      </w:r>
      <w:proofErr w:type="spellEnd"/>
      <w:r w:rsidRPr="00BB1904">
        <w:rPr>
          <w:rFonts w:ascii="Times New Roman" w:hAnsi="Times New Roman"/>
        </w:rPr>
        <w:t xml:space="preserve"> with parameters [-q 20, -p 95]. The </w:t>
      </w:r>
      <w:ins w:id="59" w:author="Robert" w:date="2016-07-04T13:16:00Z">
        <w:r w:rsidR="00DE0FEB">
          <w:rPr>
            <w:rFonts w:ascii="Times New Roman" w:hAnsi="Times New Roman"/>
          </w:rPr>
          <w:t>q</w:t>
        </w:r>
      </w:ins>
      <w:r w:rsidRPr="00BB1904">
        <w:rPr>
          <w:rFonts w:ascii="Times New Roman" w:hAnsi="Times New Roman"/>
        </w:rPr>
        <w:t xml:space="preserve">ualified de-multiplexed reads were then mapped to B. </w:t>
      </w:r>
      <w:proofErr w:type="spellStart"/>
      <w:r w:rsidRPr="00BB1904">
        <w:rPr>
          <w:rFonts w:ascii="Times New Roman" w:hAnsi="Times New Roman"/>
        </w:rPr>
        <w:t>rapa</w:t>
      </w:r>
      <w:proofErr w:type="spellEnd"/>
      <w:r w:rsidRPr="00BB1904">
        <w:rPr>
          <w:rFonts w:ascii="Times New Roman" w:hAnsi="Times New Roman"/>
        </w:rPr>
        <w:t xml:space="preserve"> reference genome (</w:t>
      </w:r>
      <w:proofErr w:type="spellStart"/>
      <w:r w:rsidRPr="00BB1904">
        <w:rPr>
          <w:rFonts w:ascii="Times New Roman" w:hAnsi="Times New Roman"/>
        </w:rPr>
        <w:t>Chiifu</w:t>
      </w:r>
      <w:proofErr w:type="spellEnd"/>
      <w:r w:rsidRPr="00BB1904">
        <w:rPr>
          <w:rFonts w:ascii="Times New Roman" w:hAnsi="Times New Roman"/>
        </w:rPr>
        <w:t xml:space="preserve"> version 1.5) using BWA v0.6.1-r104 (Li and Durbin, 2009) with parameters [</w:t>
      </w:r>
      <w:proofErr w:type="spellStart"/>
      <w:r w:rsidRPr="00BB1904">
        <w:rPr>
          <w:rFonts w:ascii="Times New Roman" w:hAnsi="Times New Roman"/>
        </w:rPr>
        <w:t>bwa_n</w:t>
      </w:r>
      <w:proofErr w:type="spellEnd"/>
      <w:r w:rsidRPr="00BB1904">
        <w:rPr>
          <w:rFonts w:ascii="Times New Roman" w:hAnsi="Times New Roman"/>
        </w:rPr>
        <w:t xml:space="preserve"> 0.04] and the unmapped reads are in turn mapped with </w:t>
      </w:r>
      <w:proofErr w:type="spellStart"/>
      <w:r w:rsidRPr="00BB1904">
        <w:rPr>
          <w:rFonts w:ascii="Times New Roman" w:hAnsi="Times New Roman"/>
        </w:rPr>
        <w:t>TopHat</w:t>
      </w:r>
      <w:proofErr w:type="spellEnd"/>
      <w:r w:rsidRPr="00BB1904">
        <w:rPr>
          <w:rFonts w:ascii="Times New Roman" w:hAnsi="Times New Roman"/>
        </w:rPr>
        <w:t xml:space="preserve"> with parameters [splice-mismatches 1, max-</w:t>
      </w:r>
      <w:proofErr w:type="spellStart"/>
      <w:r w:rsidRPr="00BB1904">
        <w:rPr>
          <w:rFonts w:ascii="Times New Roman" w:hAnsi="Times New Roman"/>
        </w:rPr>
        <w:t>multihits</w:t>
      </w:r>
      <w:proofErr w:type="spellEnd"/>
      <w:r w:rsidRPr="00BB1904">
        <w:rPr>
          <w:rFonts w:ascii="Times New Roman" w:hAnsi="Times New Roman"/>
        </w:rPr>
        <w:t xml:space="preserve"> 1, segment-length 22, butterfly-search</w:t>
      </w:r>
      <w:proofErr w:type="gramStart"/>
      <w:r w:rsidRPr="00BB1904">
        <w:rPr>
          <w:rFonts w:ascii="Times New Roman" w:hAnsi="Times New Roman"/>
        </w:rPr>
        <w:t>,,</w:t>
      </w:r>
      <w:proofErr w:type="gramEnd"/>
      <w:r w:rsidRPr="00BB1904">
        <w:rPr>
          <w:rFonts w:ascii="Times New Roman" w:hAnsi="Times New Roman"/>
        </w:rPr>
        <w:t xml:space="preserve"> max-intron-length 5000, library-type </w:t>
      </w:r>
      <w:proofErr w:type="spellStart"/>
      <w:r w:rsidRPr="00BB1904">
        <w:rPr>
          <w:rFonts w:ascii="Times New Roman" w:hAnsi="Times New Roman"/>
        </w:rPr>
        <w:t>fr-unstranded</w:t>
      </w:r>
      <w:proofErr w:type="spellEnd"/>
      <w:r w:rsidRPr="00BB1904">
        <w:rPr>
          <w:rFonts w:ascii="Times New Roman" w:hAnsi="Times New Roman"/>
        </w:rPr>
        <w:t>].</w:t>
      </w:r>
    </w:p>
    <w:p w14:paraId="28EAC1BA" w14:textId="6B8ADF1E" w:rsidR="005057C8" w:rsidRPr="00BB1904" w:rsidRDefault="005057C8" w:rsidP="005057C8">
      <w:pPr>
        <w:pStyle w:val="BodyText"/>
        <w:rPr>
          <w:rFonts w:ascii="Times New Roman" w:hAnsi="Times New Roman"/>
        </w:rPr>
      </w:pPr>
      <w:r w:rsidRPr="00BB1904">
        <w:rPr>
          <w:rFonts w:ascii="Times New Roman" w:hAnsi="Times New Roman"/>
        </w:rPr>
        <w:t xml:space="preserve">Genotyping </w:t>
      </w:r>
    </w:p>
    <w:p w14:paraId="73FB6E03" w14:textId="6C755355" w:rsidR="005057C8" w:rsidRPr="00BB1904" w:rsidRDefault="005057C8" w:rsidP="005057C8">
      <w:pPr>
        <w:pStyle w:val="BodyText"/>
        <w:rPr>
          <w:rFonts w:ascii="Times New Roman" w:hAnsi="Times New Roman"/>
        </w:rPr>
      </w:pPr>
      <w:r w:rsidRPr="00BB1904">
        <w:rPr>
          <w:rFonts w:ascii="Times New Roman" w:hAnsi="Times New Roman"/>
        </w:rPr>
        <w:t xml:space="preserve">Individuals in the population were genotyped first using the reference set of </w:t>
      </w:r>
      <w:proofErr w:type="spellStart"/>
      <w:ins w:id="60" w:author="Robert" w:date="2016-07-04T11:34:00Z">
        <w:r w:rsidR="00861038" w:rsidRPr="00BB1904">
          <w:rPr>
            <w:rFonts w:ascii="Times New Roman" w:hAnsi="Times New Roman"/>
          </w:rPr>
          <w:t>cSNPs</w:t>
        </w:r>
        <w:proofErr w:type="spellEnd"/>
        <w:r w:rsidR="00861038" w:rsidRPr="00BB1904">
          <w:rPr>
            <w:rFonts w:ascii="Times New Roman" w:hAnsi="Times New Roman"/>
          </w:rPr>
          <w:t xml:space="preserve"> </w:t>
        </w:r>
      </w:ins>
      <w:r w:rsidRPr="00BB1904">
        <w:rPr>
          <w:rFonts w:ascii="Times New Roman" w:hAnsi="Times New Roman"/>
        </w:rPr>
        <w:t xml:space="preserve">that were called as part of </w:t>
      </w:r>
      <w:ins w:id="61" w:author="Robert" w:date="2016-07-04T13:31:00Z">
        <w:r w:rsidR="002337E3">
          <w:rPr>
            <w:rFonts w:ascii="Times New Roman" w:hAnsi="Times New Roman"/>
          </w:rPr>
          <w:fldChar w:fldCharType="begin"/>
        </w:r>
      </w:ins>
      <w:ins w:id="62" w:author="Robert" w:date="2016-07-04T13:32:00Z">
        <w:r w:rsidR="002337E3">
          <w:rPr>
            <w:rFonts w:ascii="Times New Roman" w:hAnsi="Times New Roman"/>
          </w:rPr>
          <w:instrText xml:space="preserve"> ADDIN ZOTERO_ITEM CSL_CITATION {"citationID":"1ve7cp90t4","properties":{"formattedCitation":"{\\rtf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rPr>
        <w:fldChar w:fldCharType="separate"/>
      </w:r>
      <w:ins w:id="63" w:author="Robert" w:date="2016-07-04T13:32:00Z">
        <w:r w:rsidR="002337E3" w:rsidRPr="002337E3">
          <w:rPr>
            <w:rFonts w:ascii="Times New Roman" w:hAnsi="Times New Roman" w:cs="Times New Roman"/>
          </w:rPr>
          <w:t>(</w:t>
        </w:r>
        <w:proofErr w:type="spellStart"/>
        <w:r w:rsidR="002337E3" w:rsidRPr="002337E3">
          <w:rPr>
            <w:rFonts w:ascii="Times New Roman" w:hAnsi="Times New Roman" w:cs="Times New Roman"/>
          </w:rPr>
          <w:t>Devisetty</w:t>
        </w:r>
        <w:proofErr w:type="spellEnd"/>
        <w:r w:rsidR="002337E3" w:rsidRPr="002337E3">
          <w:rPr>
            <w:rFonts w:ascii="Times New Roman" w:hAnsi="Times New Roman" w:cs="Times New Roman"/>
          </w:rPr>
          <w:t xml:space="preserve"> </w:t>
        </w:r>
        <w:r w:rsidR="002337E3" w:rsidRPr="002337E3">
          <w:rPr>
            <w:rFonts w:ascii="Times New Roman" w:hAnsi="Times New Roman" w:cs="Times New Roman"/>
            <w:i/>
            <w:iCs/>
          </w:rPr>
          <w:t>et al.</w:t>
        </w:r>
        <w:r w:rsidR="002337E3" w:rsidRPr="002337E3">
          <w:rPr>
            <w:rFonts w:ascii="Times New Roman" w:hAnsi="Times New Roman" w:cs="Times New Roman"/>
          </w:rPr>
          <w:t xml:space="preserve"> 2014)</w:t>
        </w:r>
      </w:ins>
      <w:ins w:id="64" w:author="Robert" w:date="2016-07-04T13:31:00Z">
        <w:r w:rsidR="002337E3">
          <w:rPr>
            <w:rFonts w:ascii="Times New Roman" w:hAnsi="Times New Roman"/>
          </w:rPr>
          <w:fldChar w:fldCharType="end"/>
        </w:r>
        <w:r w:rsidR="002337E3">
          <w:rPr>
            <w:rFonts w:ascii="Times New Roman" w:hAnsi="Times New Roman"/>
          </w:rPr>
          <w:t xml:space="preserve"> </w:t>
        </w:r>
      </w:ins>
      <w:r w:rsidRPr="00BB1904">
        <w:rPr>
          <w:rFonts w:ascii="Times New Roman" w:hAnsi="Times New Roman"/>
        </w:rPr>
        <w:t xml:space="preserve">pipeline. However, once merging all the outputs for the RILs there were inconsistencies suggesting that the parents of the population had more then one parent. The R500 SNPs were consistent across all the individuals whereas the IMB211 SNPs were not suggesting that the parental seed stock has </w:t>
      </w:r>
      <w:proofErr w:type="gramStart"/>
      <w:r w:rsidRPr="00BB1904">
        <w:rPr>
          <w:rFonts w:ascii="Times New Roman" w:hAnsi="Times New Roman"/>
        </w:rPr>
        <w:t>cross pollination</w:t>
      </w:r>
      <w:proofErr w:type="gramEnd"/>
      <w:r w:rsidRPr="00BB1904">
        <w:rPr>
          <w:rFonts w:ascii="Times New Roman" w:hAnsi="Times New Roman"/>
        </w:rPr>
        <w:t xml:space="preserve"> contamination. There was not any evidence that the R500 seed stock was contaminated. This led us to approach this using an alternative genotyping strategy by combining all the individual replicates per RIL into a single </w:t>
      </w:r>
      <w:r w:rsidRPr="00BB1904">
        <w:rPr>
          <w:rFonts w:ascii="Times New Roman" w:hAnsi="Times New Roman"/>
        </w:rPr>
        <w:lastRenderedPageBreak/>
        <w:t xml:space="preserve">file to call SNPs compared to the reference genome. </w:t>
      </w:r>
      <w:proofErr w:type="gramStart"/>
      <w:r w:rsidRPr="00BB1904">
        <w:rPr>
          <w:rFonts w:ascii="Times New Roman" w:hAnsi="Times New Roman"/>
        </w:rPr>
        <w:t>Each SNP was then filtered by comparing it to the genotype of the R500 parent</w:t>
      </w:r>
      <w:proofErr w:type="gramEnd"/>
      <w:r w:rsidRPr="00BB1904">
        <w:rPr>
          <w:rFonts w:ascii="Times New Roman" w:hAnsi="Times New Roman"/>
        </w:rPr>
        <w:t xml:space="preserve">. At each SNP, each RIL was genotyped as R500 or the alternate allele. All these SNPs needed to match up with the one another. At each step there were quality scores and filters that were applied using custom Perl scripts (found here). Only SNPs that met our quality scores were considered. </w:t>
      </w:r>
    </w:p>
    <w:p w14:paraId="0FB8622D" w14:textId="56ADFB34" w:rsidR="005057C8" w:rsidRPr="00BB1904" w:rsidRDefault="005057C8" w:rsidP="005057C8">
      <w:pPr>
        <w:pStyle w:val="BodyText"/>
        <w:rPr>
          <w:rFonts w:ascii="Times New Roman" w:hAnsi="Times New Roman"/>
        </w:rPr>
      </w:pPr>
      <w:r w:rsidRPr="00BB1904">
        <w:rPr>
          <w:rFonts w:ascii="Times New Roman" w:hAnsi="Times New Roman"/>
        </w:rPr>
        <w:t xml:space="preserve">Genotypic Bin Creation </w:t>
      </w:r>
    </w:p>
    <w:p w14:paraId="607F7180" w14:textId="2F9B2035" w:rsidR="006E0172" w:rsidRPr="00BB1904" w:rsidRDefault="005057C8" w:rsidP="005057C8">
      <w:pPr>
        <w:pStyle w:val="BodyText"/>
        <w:rPr>
          <w:rFonts w:ascii="Times New Roman" w:hAnsi="Times New Roman"/>
        </w:rPr>
      </w:pPr>
      <w:r w:rsidRPr="00BB1904">
        <w:rPr>
          <w:rFonts w:ascii="Times New Roman" w:hAnsi="Times New Roman"/>
        </w:rPr>
        <w:t xml:space="preserve">All of the SNPs were then assembled along the chromosomes according to their genomic location. Aligning all the individuals in the population allowed us to calculate unique </w:t>
      </w:r>
      <w:proofErr w:type="spellStart"/>
      <w:r w:rsidRPr="00BB1904">
        <w:rPr>
          <w:rFonts w:ascii="Times New Roman" w:hAnsi="Times New Roman"/>
        </w:rPr>
        <w:t>recombinations</w:t>
      </w:r>
      <w:proofErr w:type="spellEnd"/>
      <w:r w:rsidRPr="00BB1904">
        <w:rPr>
          <w:rFonts w:ascii="Times New Roman" w:hAnsi="Times New Roman"/>
        </w:rPr>
        <w:t xml:space="preserve"> that are present in the population. </w:t>
      </w:r>
      <w:proofErr w:type="gramStart"/>
      <w:r w:rsidRPr="00BB1904">
        <w:rPr>
          <w:rFonts w:ascii="Times New Roman" w:hAnsi="Times New Roman"/>
        </w:rPr>
        <w:t>These unique bins were determined by custom Perl scripts</w:t>
      </w:r>
      <w:proofErr w:type="gramEnd"/>
      <w:r w:rsidRPr="00BB1904">
        <w:rPr>
          <w:rFonts w:ascii="Times New Roman" w:hAnsi="Times New Roman"/>
        </w:rPr>
        <w:t xml:space="preserve"> (found here). SNPs located in the middle of the genotypic bin </w:t>
      </w:r>
      <w:proofErr w:type="gramStart"/>
      <w:r w:rsidRPr="00BB1904">
        <w:rPr>
          <w:rFonts w:ascii="Times New Roman" w:hAnsi="Times New Roman"/>
        </w:rPr>
        <w:t>were selected to be used</w:t>
      </w:r>
      <w:proofErr w:type="gramEnd"/>
      <w:r w:rsidRPr="00BB1904">
        <w:rPr>
          <w:rFonts w:ascii="Times New Roman" w:hAnsi="Times New Roman"/>
        </w:rPr>
        <w:t xml:space="preserve"> for placement of scaffolds and the creation of the genetic map.</w:t>
      </w:r>
    </w:p>
    <w:p w14:paraId="143229B9" w14:textId="77777777" w:rsidR="00C04362" w:rsidRPr="00BB1904" w:rsidRDefault="006E0172" w:rsidP="006E0172">
      <w:pPr>
        <w:pStyle w:val="Heading2"/>
        <w:spacing w:before="0"/>
        <w:rPr>
          <w:rFonts w:ascii="Times New Roman" w:hAnsi="Times New Roman" w:cs="Times New Roman"/>
          <w:b w:val="0"/>
          <w:bCs w:val="0"/>
          <w:color w:val="auto"/>
          <w:sz w:val="24"/>
          <w:szCs w:val="24"/>
        </w:rPr>
      </w:pPr>
      <w:bookmarkStart w:id="65" w:name="genetic-map-construction"/>
      <w:bookmarkEnd w:id="65"/>
      <w:r w:rsidRPr="00BB1904">
        <w:rPr>
          <w:rFonts w:ascii="Times New Roman" w:hAnsi="Times New Roman" w:cs="Times New Roman"/>
          <w:b w:val="0"/>
          <w:bCs w:val="0"/>
          <w:color w:val="auto"/>
          <w:sz w:val="24"/>
          <w:szCs w:val="24"/>
        </w:rPr>
        <w:t>Genetic Map Construction</w:t>
      </w:r>
    </w:p>
    <w:p w14:paraId="63775919" w14:textId="1AF29880" w:rsidR="00C04362" w:rsidRPr="00BB1904" w:rsidRDefault="006E0172" w:rsidP="006E0172">
      <w:pPr>
        <w:pStyle w:val="FirstParagraph"/>
        <w:spacing w:before="0" w:after="0"/>
        <w:rPr>
          <w:rFonts w:ascii="Times New Roman" w:hAnsi="Times New Roman" w:cs="Times New Roman"/>
        </w:rPr>
      </w:pPr>
      <w:r w:rsidRPr="00614F6C">
        <w:rPr>
          <w:rFonts w:ascii="Times New Roman" w:hAnsi="Times New Roman" w:cs="Times New Roman"/>
        </w:rPr>
        <w:t>Using one unique SNP per genotype bin, we created a saturated genetic map. The genetic map was constructed using the chromosomal position of each of the SNPs as a starting point for marker ordering along the c</w:t>
      </w:r>
      <w:r w:rsidRPr="00370C8E">
        <w:rPr>
          <w:rFonts w:ascii="Times New Roman" w:hAnsi="Times New Roman" w:cs="Times New Roman"/>
        </w:rPr>
        <w:t xml:space="preserve">hromosomes. Each chromosome was treated as a large linkage group and each SNP was tested for linkage disequilibrium with all other SNPs with the R/QTL package (Broman et al. XXXX, Supplemental Data X) in the R statistical environment (@R-ref). The larger </w:t>
      </w:r>
      <w:proofErr w:type="gramStart"/>
      <w:r w:rsidRPr="00370C8E">
        <w:rPr>
          <w:rFonts w:ascii="Times New Roman" w:hAnsi="Times New Roman" w:cs="Times New Roman"/>
        </w:rPr>
        <w:t>g</w:t>
      </w:r>
      <w:r w:rsidRPr="0002553E">
        <w:rPr>
          <w:rFonts w:ascii="Times New Roman" w:hAnsi="Times New Roman" w:cs="Times New Roman"/>
        </w:rPr>
        <w:t>aps in the map is</w:t>
      </w:r>
      <w:proofErr w:type="gramEnd"/>
      <w:r w:rsidRPr="0002553E">
        <w:rPr>
          <w:rFonts w:ascii="Times New Roman" w:hAnsi="Times New Roman" w:cs="Times New Roman"/>
        </w:rPr>
        <w:t xml:space="preserve"> where there is little marker information and corresponded to centromeric regions (Figure</w:t>
      </w:r>
      <w:ins w:id="66" w:author="Robert" w:date="2016-07-04T11:50:00Z">
        <w:r w:rsidR="00614F6C">
          <w:rPr>
            <w:rFonts w:ascii="Times New Roman" w:hAnsi="Times New Roman" w:cs="Times New Roman"/>
          </w:rPr>
          <w:t xml:space="preserve"> 9b</w:t>
        </w:r>
      </w:ins>
      <w:r w:rsidRPr="00614F6C">
        <w:rPr>
          <w:rFonts w:ascii="Times New Roman" w:hAnsi="Times New Roman" w:cs="Times New Roman"/>
        </w:rPr>
        <w:t xml:space="preserve">). </w:t>
      </w:r>
      <w:proofErr w:type="gramStart"/>
      <w:r w:rsidRPr="00614F6C">
        <w:rPr>
          <w:rFonts w:ascii="Times New Roman" w:hAnsi="Times New Roman" w:cs="Times New Roman"/>
        </w:rPr>
        <w:t>These large gaps caused a small problem when ordering the markers and connecting each of the chromosomal arms in the correct order.</w:t>
      </w:r>
      <w:proofErr w:type="gramEnd"/>
      <w:r w:rsidRPr="00614F6C">
        <w:rPr>
          <w:rFonts w:ascii="Times New Roman" w:hAnsi="Times New Roman" w:cs="Times New Roman"/>
        </w:rPr>
        <w:t xml:space="preserve"> In these or</w:t>
      </w:r>
      <w:r w:rsidRPr="00370C8E">
        <w:rPr>
          <w:rFonts w:ascii="Times New Roman" w:hAnsi="Times New Roman" w:cs="Times New Roman"/>
        </w:rPr>
        <w:t>d</w:t>
      </w:r>
      <w:r w:rsidRPr="0002553E">
        <w:rPr>
          <w:rFonts w:ascii="Times New Roman" w:hAnsi="Times New Roman" w:cs="Times New Roman"/>
        </w:rPr>
        <w:t>ering chromosomes X, Y, Z we used the physical position of the SNPs to connect the two arms in the correct order. The orientation of the scaffolds cannot be determined with the current methods because of we are limited by the size of the population. Therefore, scaffolds are placed between adjacent bins determined by lowest recombination probabilities.</w:t>
      </w:r>
    </w:p>
    <w:p w14:paraId="74A20B71" w14:textId="77777777" w:rsidR="006E0172" w:rsidRPr="00DE0FEB" w:rsidRDefault="006E0172" w:rsidP="006E0172">
      <w:pPr>
        <w:pStyle w:val="Heading2"/>
        <w:spacing w:before="0"/>
        <w:rPr>
          <w:rFonts w:ascii="Times New Roman" w:hAnsi="Times New Roman" w:cs="Times New Roman"/>
          <w:b w:val="0"/>
          <w:bCs w:val="0"/>
          <w:color w:val="auto"/>
          <w:sz w:val="24"/>
          <w:szCs w:val="24"/>
        </w:rPr>
      </w:pPr>
      <w:bookmarkStart w:id="67" w:name="qtl-comparisons"/>
      <w:bookmarkEnd w:id="67"/>
    </w:p>
    <w:p w14:paraId="079DD575" w14:textId="77777777" w:rsidR="00C04362" w:rsidRPr="00DE0FEB" w:rsidRDefault="006E0172" w:rsidP="006E0172">
      <w:pPr>
        <w:pStyle w:val="Heading2"/>
        <w:spacing w:before="0"/>
        <w:rPr>
          <w:rFonts w:ascii="Times New Roman" w:hAnsi="Times New Roman" w:cs="Times New Roman"/>
          <w:b w:val="0"/>
          <w:bCs w:val="0"/>
          <w:color w:val="auto"/>
          <w:sz w:val="24"/>
          <w:szCs w:val="24"/>
        </w:rPr>
      </w:pPr>
      <w:r w:rsidRPr="00DE0FEB">
        <w:rPr>
          <w:rFonts w:ascii="Times New Roman" w:hAnsi="Times New Roman" w:cs="Times New Roman"/>
          <w:b w:val="0"/>
          <w:bCs w:val="0"/>
          <w:color w:val="auto"/>
          <w:sz w:val="24"/>
          <w:szCs w:val="24"/>
        </w:rPr>
        <w:t>QTL Comparisons</w:t>
      </w:r>
    </w:p>
    <w:p w14:paraId="4D129017" w14:textId="49233DC3" w:rsidR="00C04362" w:rsidRPr="00614F6C" w:rsidRDefault="006E0172" w:rsidP="006E0172">
      <w:pPr>
        <w:pStyle w:val="FirstParagraph"/>
        <w:spacing w:before="0" w:after="0"/>
        <w:rPr>
          <w:rFonts w:ascii="Times New Roman" w:hAnsi="Times New Roman" w:cs="Times New Roman"/>
        </w:rPr>
      </w:pPr>
      <w:r w:rsidRPr="00BB1904">
        <w:rPr>
          <w:rFonts w:ascii="Times New Roman" w:hAnsi="Times New Roman" w:cs="Times New Roman"/>
        </w:rPr>
        <w:t xml:space="preserve">To demonstrate an improvement in coverage in mapping physiological traits, we remapped two traits from </w:t>
      </w:r>
      <w:ins w:id="68" w:author="Robert" w:date="2016-07-04T13:32:00Z">
        <w:r w:rsidR="002337E3">
          <w:rPr>
            <w:rFonts w:ascii="Times New Roman" w:hAnsi="Times New Roman" w:cs="Times New Roman"/>
          </w:rPr>
          <w:fldChar w:fldCharType="begin"/>
        </w:r>
        <w:r w:rsidR="002337E3">
          <w:rPr>
            <w:rFonts w:ascii="Times New Roman" w:hAnsi="Times New Roman" w:cs="Times New Roman"/>
          </w:rPr>
          <w:instrText xml:space="preserve"> ADDIN ZOTERO_ITEM CSL_CITATION {"citationID":"2g92cttbdp","properties":{"formattedCitation":"{\\rtf (Brock {\\i{}et al.} 2010)}","plainCitation":"(Brock et al. 2010)"},"citationItems":[{"id":241,"uris":["http://zotero.org/users/2563346/items/KC5MDBCZ"],"uri":["http://zotero.org/users/2563346/items/KC5MDBCZ"],"itemData":{"id":241,"type":"article-journal","title":"Floral Genetic Architecture: An Examination of QTL Architecture Underlying Floral (Co)Variation Across Environments","container-title":"Genetics","page":"1451-1465","volume":"186","issue":"4","source":"CrossRef","DOI":"10.1534/genetics.110.119982","ISSN":"0016-6731","shortTitle":"Floral Genetic Architecture","language":"en","author":[{"family":"Brock","given":"M. T."},{"family":"Dechaine","given":"J. M."},{"family":"Iniguez-Luy","given":"F. L."},{"family":"Maloof","given":"J. N."},{"family":"Stinchcombe","given":"J. R."},{"family":"Weinig","given":"C."}],"issued":{"date-parts":[["2010",12,1]]}}}],"schema":"https://github.com/citation-style-language/schema/raw/master/csl-citation.json"} </w:instrText>
        </w:r>
      </w:ins>
      <w:r w:rsidR="002337E3">
        <w:rPr>
          <w:rFonts w:ascii="Times New Roman" w:hAnsi="Times New Roman" w:cs="Times New Roman"/>
        </w:rPr>
        <w:fldChar w:fldCharType="separate"/>
      </w:r>
      <w:ins w:id="69" w:author="Robert" w:date="2016-07-04T13:32:00Z">
        <w:r w:rsidR="002337E3" w:rsidRPr="002337E3">
          <w:rPr>
            <w:rFonts w:ascii="Times New Roman" w:hAnsi="Times New Roman" w:cs="Times New Roman"/>
            <w:rPrChange w:id="70" w:author="Robert" w:date="2016-07-04T13:32:00Z">
              <w:rPr/>
            </w:rPrChange>
          </w:rPr>
          <w:t xml:space="preserve">(Brock </w:t>
        </w:r>
        <w:r w:rsidR="002337E3" w:rsidRPr="002337E3">
          <w:rPr>
            <w:rFonts w:ascii="Times New Roman" w:hAnsi="Times New Roman" w:cs="Times New Roman"/>
            <w:i/>
            <w:iCs/>
            <w:rPrChange w:id="71" w:author="Robert" w:date="2016-07-04T13:32:00Z">
              <w:rPr>
                <w:i/>
                <w:iCs/>
              </w:rPr>
            </w:rPrChange>
          </w:rPr>
          <w:t>et al.</w:t>
        </w:r>
        <w:r w:rsidR="002337E3" w:rsidRPr="002337E3">
          <w:rPr>
            <w:rFonts w:ascii="Times New Roman" w:hAnsi="Times New Roman" w:cs="Times New Roman"/>
            <w:rPrChange w:id="72" w:author="Robert" w:date="2016-07-04T13:32:00Z">
              <w:rPr/>
            </w:rPrChange>
          </w:rPr>
          <w:t xml:space="preserve"> 2010)</w:t>
        </w:r>
        <w:r w:rsidR="002337E3">
          <w:rPr>
            <w:rFonts w:ascii="Times New Roman" w:hAnsi="Times New Roman" w:cs="Times New Roman"/>
          </w:rPr>
          <w:fldChar w:fldCharType="end"/>
        </w:r>
      </w:ins>
      <w:del w:id="73" w:author="Robert" w:date="2016-07-04T13:32:00Z">
        <w:r w:rsidRPr="00BB1904" w:rsidDel="002337E3">
          <w:rPr>
            <w:rFonts w:ascii="Times New Roman" w:hAnsi="Times New Roman" w:cs="Times New Roman"/>
          </w:rPr>
          <w:delText xml:space="preserve">@brock_floral_2010 </w:delText>
        </w:r>
      </w:del>
      <w:r w:rsidRPr="00BB1904">
        <w:rPr>
          <w:rFonts w:ascii="Times New Roman" w:hAnsi="Times New Roman" w:cs="Times New Roman"/>
        </w:rPr>
        <w:t xml:space="preserve">that used the existing genetic map. As the fairest comparisons between maps, marker regression was performed using the </w:t>
      </w:r>
      <w:proofErr w:type="gramStart"/>
      <w:r w:rsidRPr="00BB1904">
        <w:rPr>
          <w:rFonts w:ascii="Times New Roman" w:hAnsi="Times New Roman" w:cs="Times New Roman"/>
        </w:rPr>
        <w:t>scanone(</w:t>
      </w:r>
      <w:proofErr w:type="gramEnd"/>
      <w:r w:rsidRPr="00BB1904">
        <w:rPr>
          <w:rFonts w:ascii="Times New Roman" w:hAnsi="Times New Roman" w:cs="Times New Roman"/>
        </w:rPr>
        <w:t xml:space="preserve">) function in RQTL with 10,000 permutations to determine the significance cutoff (Figure </w:t>
      </w:r>
      <w:ins w:id="74" w:author="Robert" w:date="2016-07-04T11:50:00Z">
        <w:r w:rsidR="00614F6C">
          <w:rPr>
            <w:rFonts w:ascii="Times New Roman" w:hAnsi="Times New Roman" w:cs="Times New Roman"/>
          </w:rPr>
          <w:t>9c</w:t>
        </w:r>
      </w:ins>
      <w:r w:rsidRPr="00614F6C">
        <w:rPr>
          <w:rFonts w:ascii="Times New Roman" w:hAnsi="Times New Roman" w:cs="Times New Roman"/>
        </w:rPr>
        <w:t>).</w:t>
      </w:r>
    </w:p>
    <w:p w14:paraId="5C2EB119" w14:textId="77777777" w:rsidR="006E0172" w:rsidRPr="00BB1904" w:rsidRDefault="006E0172" w:rsidP="006E0172">
      <w:pPr>
        <w:pStyle w:val="Heading1"/>
        <w:spacing w:before="0"/>
        <w:rPr>
          <w:rFonts w:ascii="Times New Roman" w:hAnsi="Times New Roman" w:cs="Times New Roman"/>
          <w:b w:val="0"/>
          <w:bCs w:val="0"/>
          <w:color w:val="auto"/>
          <w:sz w:val="24"/>
          <w:szCs w:val="24"/>
          <w:u w:val="single"/>
        </w:rPr>
      </w:pPr>
      <w:bookmarkStart w:id="75" w:name="results-and-discussion"/>
      <w:bookmarkEnd w:id="75"/>
    </w:p>
    <w:p w14:paraId="064CF7C2" w14:textId="77777777" w:rsidR="00C04362" w:rsidRPr="00BB1904" w:rsidRDefault="006E0172" w:rsidP="006E0172">
      <w:pPr>
        <w:pStyle w:val="Heading1"/>
        <w:spacing w:before="0"/>
        <w:rPr>
          <w:rFonts w:ascii="Times New Roman" w:hAnsi="Times New Roman" w:cs="Times New Roman"/>
          <w:b w:val="0"/>
          <w:bCs w:val="0"/>
          <w:color w:val="auto"/>
          <w:sz w:val="24"/>
          <w:szCs w:val="24"/>
          <w:u w:val="single"/>
        </w:rPr>
      </w:pPr>
      <w:r w:rsidRPr="00BB1904">
        <w:rPr>
          <w:rFonts w:ascii="Times New Roman" w:hAnsi="Times New Roman" w:cs="Times New Roman"/>
          <w:b w:val="0"/>
          <w:bCs w:val="0"/>
          <w:color w:val="auto"/>
          <w:sz w:val="24"/>
          <w:szCs w:val="24"/>
          <w:u w:val="single"/>
        </w:rPr>
        <w:t>Results and Discussion</w:t>
      </w:r>
    </w:p>
    <w:p w14:paraId="51C981A0" w14:textId="77777777" w:rsidR="006E0172" w:rsidRPr="00BB1904" w:rsidRDefault="006E0172" w:rsidP="006E0172">
      <w:pPr>
        <w:pStyle w:val="Heading2"/>
        <w:spacing w:before="0"/>
        <w:rPr>
          <w:rFonts w:ascii="Times New Roman" w:hAnsi="Times New Roman" w:cs="Times New Roman"/>
          <w:b w:val="0"/>
          <w:bCs w:val="0"/>
          <w:color w:val="auto"/>
          <w:sz w:val="24"/>
          <w:szCs w:val="24"/>
        </w:rPr>
      </w:pPr>
      <w:bookmarkStart w:id="76" w:name="deep-rna-sequencing-of-a-ril-population-"/>
      <w:bookmarkEnd w:id="76"/>
    </w:p>
    <w:p w14:paraId="3A7EC126" w14:textId="77777777" w:rsidR="00C04362" w:rsidRPr="00614F6C" w:rsidRDefault="006E0172" w:rsidP="006E0172">
      <w:pPr>
        <w:pStyle w:val="Heading2"/>
        <w:spacing w:before="0"/>
        <w:rPr>
          <w:rFonts w:ascii="Times New Roman" w:hAnsi="Times New Roman" w:cs="Times New Roman"/>
          <w:b w:val="0"/>
          <w:bCs w:val="0"/>
          <w:color w:val="auto"/>
          <w:sz w:val="24"/>
          <w:szCs w:val="24"/>
        </w:rPr>
      </w:pPr>
      <w:r w:rsidRPr="00614F6C">
        <w:rPr>
          <w:rFonts w:ascii="Times New Roman" w:hAnsi="Times New Roman" w:cs="Times New Roman"/>
          <w:b w:val="0"/>
          <w:bCs w:val="0"/>
          <w:color w:val="auto"/>
          <w:sz w:val="24"/>
          <w:szCs w:val="24"/>
        </w:rPr>
        <w:t>Deep RNA sequencing of a RIL population and its parents</w:t>
      </w:r>
    </w:p>
    <w:p w14:paraId="2BC4A978" w14:textId="342E1571" w:rsidR="00C04362" w:rsidRPr="006E0172" w:rsidRDefault="006E0172" w:rsidP="006E0172">
      <w:pPr>
        <w:pStyle w:val="FirstParagraph"/>
        <w:spacing w:before="0" w:after="0"/>
        <w:rPr>
          <w:rFonts w:ascii="Times New Roman" w:hAnsi="Times New Roman" w:cs="Times New Roman"/>
        </w:rPr>
      </w:pPr>
      <w:r w:rsidRPr="00370C8E">
        <w:rPr>
          <w:rFonts w:ascii="Times New Roman" w:hAnsi="Times New Roman" w:cs="Times New Roman"/>
        </w:rPr>
        <w:t xml:space="preserve">We performed deep RNA sequencing of 124 members of a recombinant inbred line (RIL) population derived from the </w:t>
      </w:r>
      <w:r w:rsidRPr="00BB1904">
        <w:rPr>
          <w:rFonts w:ascii="Times New Roman" w:hAnsi="Times New Roman" w:cs="Times New Roman"/>
        </w:rPr>
        <w:t xml:space="preserve">Brassica </w:t>
      </w:r>
      <w:proofErr w:type="gramStart"/>
      <w:r w:rsidRPr="00BB1904">
        <w:rPr>
          <w:rFonts w:ascii="Times New Roman" w:hAnsi="Times New Roman" w:cs="Times New Roman"/>
        </w:rPr>
        <w:t>rapa</w:t>
      </w:r>
      <w:proofErr w:type="gramEnd"/>
      <w:r w:rsidRPr="00BB1904">
        <w:rPr>
          <w:rFonts w:ascii="Times New Roman" w:hAnsi="Times New Roman" w:cs="Times New Roman"/>
        </w:rPr>
        <w:t xml:space="preserve"> accessions R500 and IMB211. We sequenced each member of the RIL population with X-X replicates at an average of X reads mapped per replicate for a combined mean of X reads mapped per RIL</w:t>
      </w:r>
      <w:r w:rsidR="00BB1904">
        <w:rPr>
          <w:rStyle w:val="CommentReference"/>
        </w:rPr>
        <w:commentReference w:id="77"/>
      </w:r>
      <w:ins w:id="78" w:author="Robert" w:date="2016-07-04T11:42:00Z">
        <w:r w:rsidR="00BB1904">
          <w:rPr>
            <w:rFonts w:ascii="Times New Roman" w:hAnsi="Times New Roman" w:cs="Times New Roman"/>
          </w:rPr>
          <w:t xml:space="preserve">. </w:t>
        </w:r>
      </w:ins>
      <w:r w:rsidRPr="00BB1904">
        <w:rPr>
          <w:rFonts w:ascii="Times New Roman" w:hAnsi="Times New Roman" w:cs="Times New Roman"/>
        </w:rPr>
        <w:t xml:space="preserve">We have previously described the deep sequencing of R500 and IMB211 </w:t>
      </w:r>
      <w:ins w:id="79" w:author="Robert" w:date="2016-07-04T13:32:00Z">
        <w:r w:rsidR="002337E3">
          <w:rPr>
            <w:rFonts w:ascii="Times New Roman" w:hAnsi="Times New Roman" w:cs="Times New Roman"/>
          </w:rPr>
          <w:fldChar w:fldCharType="begin"/>
        </w:r>
        <w:r w:rsidR="002337E3">
          <w:rPr>
            <w:rFonts w:ascii="Times New Roman" w:hAnsi="Times New Roman" w:cs="Times New Roman"/>
          </w:rPr>
          <w:instrText xml:space="preserve"> ADDIN ZOTERO_ITEM CSL_CITATION {"citationID":"14ngrftodk","properties":{"formattedCitation":"{\\rtf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ins>
      <w:r w:rsidR="002337E3">
        <w:rPr>
          <w:rFonts w:ascii="Times New Roman" w:hAnsi="Times New Roman" w:cs="Times New Roman"/>
        </w:rPr>
        <w:fldChar w:fldCharType="separate"/>
      </w:r>
      <w:ins w:id="80" w:author="Robert" w:date="2016-07-04T13:32:00Z">
        <w:r w:rsidR="002337E3" w:rsidRPr="002337E3">
          <w:rPr>
            <w:rFonts w:ascii="Times New Roman" w:hAnsi="Times New Roman" w:cs="Times New Roman"/>
            <w:rPrChange w:id="81" w:author="Robert" w:date="2016-07-04T13:32:00Z">
              <w:rPr/>
            </w:rPrChange>
          </w:rPr>
          <w:t>(</w:t>
        </w:r>
        <w:proofErr w:type="spellStart"/>
        <w:r w:rsidR="002337E3" w:rsidRPr="002337E3">
          <w:rPr>
            <w:rFonts w:ascii="Times New Roman" w:hAnsi="Times New Roman" w:cs="Times New Roman"/>
            <w:rPrChange w:id="82" w:author="Robert" w:date="2016-07-04T13:32:00Z">
              <w:rPr/>
            </w:rPrChange>
          </w:rPr>
          <w:t>Devisetty</w:t>
        </w:r>
        <w:proofErr w:type="spellEnd"/>
        <w:r w:rsidR="002337E3" w:rsidRPr="002337E3">
          <w:rPr>
            <w:rFonts w:ascii="Times New Roman" w:hAnsi="Times New Roman" w:cs="Times New Roman"/>
            <w:rPrChange w:id="83" w:author="Robert" w:date="2016-07-04T13:32:00Z">
              <w:rPr/>
            </w:rPrChange>
          </w:rPr>
          <w:t xml:space="preserve"> </w:t>
        </w:r>
        <w:r w:rsidR="002337E3" w:rsidRPr="002337E3">
          <w:rPr>
            <w:rFonts w:ascii="Times New Roman" w:hAnsi="Times New Roman" w:cs="Times New Roman"/>
            <w:i/>
            <w:iCs/>
            <w:rPrChange w:id="84" w:author="Robert" w:date="2016-07-04T13:32:00Z">
              <w:rPr>
                <w:i/>
                <w:iCs/>
              </w:rPr>
            </w:rPrChange>
          </w:rPr>
          <w:t>et al.</w:t>
        </w:r>
        <w:r w:rsidR="002337E3" w:rsidRPr="002337E3">
          <w:rPr>
            <w:rFonts w:ascii="Times New Roman" w:hAnsi="Times New Roman" w:cs="Times New Roman"/>
            <w:rPrChange w:id="85" w:author="Robert" w:date="2016-07-04T13:32:00Z">
              <w:rPr/>
            </w:rPrChange>
          </w:rPr>
          <w:t xml:space="preserve"> 2014)</w:t>
        </w:r>
        <w:r w:rsidR="002337E3">
          <w:rPr>
            <w:rFonts w:ascii="Times New Roman" w:hAnsi="Times New Roman" w:cs="Times New Roman"/>
          </w:rPr>
          <w:fldChar w:fldCharType="end"/>
        </w:r>
      </w:ins>
      <w:del w:id="86" w:author="Robert" w:date="2016-07-04T13:32:00Z">
        <w:r w:rsidRPr="00BB1904" w:rsidDel="002337E3">
          <w:rPr>
            <w:rFonts w:ascii="Times New Roman" w:hAnsi="Times New Roman" w:cs="Times New Roman"/>
          </w:rPr>
          <w:delText xml:space="preserve">[@devisetty_polymorphism_2014] </w:delText>
        </w:r>
      </w:del>
      <w:r w:rsidRPr="00BB1904">
        <w:rPr>
          <w:rFonts w:ascii="Times New Roman" w:hAnsi="Times New Roman" w:cs="Times New Roman"/>
        </w:rPr>
        <w:t>and</w:t>
      </w:r>
      <w:r w:rsidRPr="006E0172">
        <w:rPr>
          <w:rFonts w:ascii="Times New Roman" w:hAnsi="Times New Roman" w:cs="Times New Roman"/>
        </w:rPr>
        <w:t xml:space="preserve"> use that data in this current study. These datasets will eventually be used in analyses of differential gene expression; however, we are currently using them for variant discovery and creation of a genetic map resource.</w:t>
      </w:r>
    </w:p>
    <w:p w14:paraId="32A63231" w14:textId="77777777" w:rsidR="006E0172" w:rsidRDefault="006E0172" w:rsidP="006E0172">
      <w:pPr>
        <w:pStyle w:val="Heading2"/>
        <w:spacing w:before="0"/>
        <w:rPr>
          <w:rFonts w:ascii="Times New Roman" w:hAnsi="Times New Roman" w:cs="Times New Roman"/>
          <w:b w:val="0"/>
          <w:color w:val="auto"/>
          <w:sz w:val="24"/>
          <w:szCs w:val="24"/>
        </w:rPr>
      </w:pPr>
      <w:bookmarkStart w:id="87" w:name="r500-vs.-imb211-polymorphism-identificat"/>
      <w:bookmarkEnd w:id="87"/>
    </w:p>
    <w:p w14:paraId="2CE0543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R500 vs. IMB211 polymorphism identification</w:t>
      </w:r>
    </w:p>
    <w:p w14:paraId="350BE10E" w14:textId="5E75F00D"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To identify polymorphisms within the RIL population, we first looked for SNPs and INDELs between R500 and IMB211, the parents of the population. We used an approach previously </w:t>
      </w:r>
      <w:r w:rsidRPr="006E0172">
        <w:rPr>
          <w:rFonts w:ascii="Times New Roman" w:hAnsi="Times New Roman" w:cs="Times New Roman"/>
        </w:rPr>
        <w:lastRenderedPageBreak/>
        <w:t xml:space="preserve">described for the identification of polymorphisms between R500 and IMB211 with an earlier version of the </w:t>
      </w:r>
      <w:r w:rsidRPr="006E0172">
        <w:rPr>
          <w:rFonts w:ascii="Times New Roman" w:hAnsi="Times New Roman" w:cs="Times New Roman"/>
          <w:i/>
        </w:rPr>
        <w:t>Brassica rapa</w:t>
      </w:r>
      <w:r w:rsidRPr="006E0172">
        <w:rPr>
          <w:rFonts w:ascii="Times New Roman" w:hAnsi="Times New Roman" w:cs="Times New Roman"/>
        </w:rPr>
        <w:t xml:space="preserve"> genome annotation, v1.2</w:t>
      </w:r>
      <w:ins w:id="88" w:author="Robert" w:date="2016-07-04T13:33:00Z">
        <w:r w:rsidR="002337E3">
          <w:rPr>
            <w:rFonts w:ascii="Times New Roman" w:hAnsi="Times New Roman" w:cs="Times New Roman"/>
          </w:rPr>
          <w:t xml:space="preserve"> </w:t>
        </w:r>
        <w:r w:rsidR="002337E3">
          <w:rPr>
            <w:rFonts w:ascii="Times New Roman" w:hAnsi="Times New Roman" w:cs="Times New Roman"/>
          </w:rPr>
          <w:fldChar w:fldCharType="begin"/>
        </w:r>
        <w:r w:rsidR="002337E3">
          <w:rPr>
            <w:rFonts w:ascii="Times New Roman" w:hAnsi="Times New Roman" w:cs="Times New Roman"/>
          </w:rPr>
          <w:instrText xml:space="preserve"> ADDIN ZOTERO_ITEM CSL_CITATION {"citationID":"14ngrftodk","properties":{"formattedCitation":"{\\rtf (Devisetty {\\i{}et al.} 2014)}","plainCitation":"(Devisetty et al. 2014)"},"citationItems":[{"id":1320,"uris":["http://zotero.org/users/2563346/items/KUPSBT6W"],"uri":["http://zotero.org/users/2563346/items/KUPSBT6W"],"itemData":{"id":1320,"type":"article-journal","title":"Polymorphism Identification and Improved Genome Annotation of Brassica rapa Through Deep RNA Sequencing","container-title":"G3: Genes, Genomes, Genetics","page":"2065-2078","volume":"4","issue":"11","source":"g3journal.org","abstract":"The mapping and functional analysis of quantitative traits in Brassica rapa can be greatly improved with the availability of physically positioned, gene-based genetic markers and accurate genome annotation. In this study, deep transcriptome RNA sequencing (RNA-Seq) of Brassica rapa was undertaken with two objectives: SNP detection and improved transcriptome annotation. We performed SNP detection on two varieties that are parents of a mapping population to aid in development of a marker system for this population and subsequent development of high-resolution genetic map. An improved Brassica rapa transcriptome was constructed to detect novel transcripts and to improve the current genome annotation. This is useful for accurate mRNA abundance and detection of expression QTL (eQTLs) in mapping populations. Deep RNA-Seq of two Brassica rapa genotypes—R500 (var. trilocularis, Yellow Sarson) and IMB211 (a rapid cycling variety)—using eight different tissues (root, internode, leaf, petiole, apical meristem, floral meristem, silique, and seedling) grown across three different environments (growth chamber, greenhouse and field) and under two different treatments (simulated sun and simulated shade) generated 2.3 billion high-quality Illumina reads. A total of 330,995 SNPs were identified in transcribed regions between the two genotypes with an average frequency of one SNP in every 200 bases. The deep RNA-Seq reassembled Brassica rapa transcriptome identified 44,239 protein-coding genes. Compared with current gene models of B. rapa, we detected 3537 novel transcripts, 23,754 gene models had structural modifications, and 3655 annotated proteins changed. Gaps in the current genome assembly of B. rapa are highlighted by our identification of 780 unmapped transcripts. All the SNPs, annotations, and predicted transcripts can be viewed at http://phytonetworks.ucdavis.edu/.","DOI":"10.1534/g3.114.012526","ISSN":", 2160-1836","note":"PMID: 25122667","journalAbbreviation":"G3","language":"en","author":[{"family":"Devisetty","given":"Upendra Kumar"},{"family":"Covington","given":"Michael F."},{"family":"Tat","given":"An V."},{"family":"Lekkala","given":"Saradadevi"},{"family":"Maloof","given":"Julin N."}],"issued":{"date-parts":[["2014",11,1]]},"PMID":"25122667"}}],"schema":"https://github.com/citation-style-language/schema/raw/master/csl-citation.json"} </w:instrText>
        </w:r>
        <w:r w:rsidR="002337E3">
          <w:rPr>
            <w:rFonts w:ascii="Times New Roman" w:hAnsi="Times New Roman" w:cs="Times New Roman"/>
          </w:rPr>
          <w:fldChar w:fldCharType="separate"/>
        </w:r>
        <w:r w:rsidR="002337E3" w:rsidRPr="008E479F">
          <w:rPr>
            <w:rFonts w:ascii="Times New Roman" w:hAnsi="Times New Roman" w:cs="Times New Roman"/>
          </w:rPr>
          <w:t>(</w:t>
        </w:r>
        <w:proofErr w:type="spellStart"/>
        <w:r w:rsidR="002337E3" w:rsidRPr="008E479F">
          <w:rPr>
            <w:rFonts w:ascii="Times New Roman" w:hAnsi="Times New Roman" w:cs="Times New Roman"/>
          </w:rPr>
          <w:t>Devisetty</w:t>
        </w:r>
        <w:proofErr w:type="spellEnd"/>
        <w:r w:rsidR="002337E3" w:rsidRPr="008E479F">
          <w:rPr>
            <w:rFonts w:ascii="Times New Roman" w:hAnsi="Times New Roman" w:cs="Times New Roman"/>
          </w:rPr>
          <w:t xml:space="preserve"> </w:t>
        </w:r>
        <w:r w:rsidR="002337E3" w:rsidRPr="008E479F">
          <w:rPr>
            <w:rFonts w:ascii="Times New Roman" w:hAnsi="Times New Roman" w:cs="Times New Roman"/>
            <w:i/>
            <w:iCs/>
          </w:rPr>
          <w:t>et al.</w:t>
        </w:r>
        <w:r w:rsidR="002337E3" w:rsidRPr="008E479F">
          <w:rPr>
            <w:rFonts w:ascii="Times New Roman" w:hAnsi="Times New Roman" w:cs="Times New Roman"/>
          </w:rPr>
          <w:t xml:space="preserve"> 2014)</w:t>
        </w:r>
        <w:r w:rsidR="002337E3">
          <w:rPr>
            <w:rFonts w:ascii="Times New Roman" w:hAnsi="Times New Roman" w:cs="Times New Roman"/>
          </w:rPr>
          <w:fldChar w:fldCharType="end"/>
        </w:r>
      </w:ins>
      <w:bookmarkStart w:id="89" w:name="_GoBack"/>
      <w:bookmarkEnd w:id="89"/>
      <w:del w:id="90" w:author="Robert" w:date="2016-07-04T13:33:00Z">
        <w:r w:rsidRPr="006E0172" w:rsidDel="002337E3">
          <w:rPr>
            <w:rFonts w:ascii="Times New Roman" w:hAnsi="Times New Roman" w:cs="Times New Roman"/>
          </w:rPr>
          <w:delText xml:space="preserve"> [@devisetty_polymorphism_2014]</w:delText>
        </w:r>
      </w:del>
      <w:r w:rsidRPr="006E0172">
        <w:rPr>
          <w:rFonts w:ascii="Times New Roman" w:hAnsi="Times New Roman" w:cs="Times New Roman"/>
        </w:rPr>
        <w:t>. In the current study, we used v1.5 of the genome for all mapping and informatics work.</w:t>
      </w:r>
    </w:p>
    <w:p w14:paraId="23C5A177" w14:textId="6E76104C"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This set of R500 vs. IMB211 polymorphisms was used to genotype each member of the RIL population. Based on the crossing scheme used to create the RIL population, we would expect homozygous regions of contiguous R500 alleles alternating with homozygous regions of contiguous IMB211 alleles. When using this polymorphism set to genotype the RILs; however, there were several regions where R500 and IMB211 alleles were interspersed with no apparent pattern</w:t>
      </w:r>
      <w:commentRangeStart w:id="91"/>
      <w:r w:rsidRPr="006E0172">
        <w:rPr>
          <w:rFonts w:ascii="Times New Roman" w:hAnsi="Times New Roman" w:cs="Times New Roman"/>
        </w:rPr>
        <w:t>.</w:t>
      </w:r>
      <w:commentRangeEnd w:id="91"/>
      <w:r w:rsidR="00BB1904">
        <w:rPr>
          <w:rStyle w:val="CommentReference"/>
        </w:rPr>
        <w:commentReference w:id="91"/>
      </w:r>
      <w:r w:rsidRPr="006E0172">
        <w:rPr>
          <w:rFonts w:ascii="Times New Roman" w:hAnsi="Times New Roman" w:cs="Times New Roman"/>
        </w:rPr>
        <w:t>. This suggests that a different parental source may have been used to construct this RIL population.</w:t>
      </w:r>
    </w:p>
    <w:p w14:paraId="6FD021BA" w14:textId="28E0B978"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To test this hypothesis, we merged all of the sequence data from the individual RILs and then genotyped the merged dataset (Figu</w:t>
      </w:r>
      <w:ins w:id="92" w:author="Robert" w:date="2016-07-04T11:53:00Z">
        <w:r w:rsidR="00614F6C">
          <w:rPr>
            <w:rFonts w:ascii="Times New Roman" w:hAnsi="Times New Roman" w:cs="Times New Roman"/>
          </w:rPr>
          <w:t>re 1A</w:t>
        </w:r>
      </w:ins>
      <w:r w:rsidRPr="006E0172">
        <w:rPr>
          <w:rFonts w:ascii="Times New Roman" w:hAnsi="Times New Roman" w:cs="Times New Roman"/>
        </w:rPr>
        <w:t xml:space="preserve">). Given the relatively large size of the population and the expected introgression frequency and distribution, polymorphisms generated by comparing the actual parents of the RIL population should be segregating with approximately equal allelic frequency in this merged data set (black dots in figure). Most polymorphisms did display this expected distribution; however, there were several large regions that were not segregating, instead they were monomorphic for one of the putative parents of the population (indicated as orange or blue dots in the figure). Nearly all of these regions matched the putative R500 alleles. The primary exception is the bottom of chromosome A03, which displays a gradual transition from equal R500:IMB211 allelic frequency to nearly all IMB211. This pattern is consistent with segregation distortion and </w:t>
      </w:r>
      <w:r w:rsidR="00BB1904">
        <w:rPr>
          <w:rStyle w:val="CommentReference"/>
        </w:rPr>
        <w:commentReference w:id="93"/>
      </w:r>
    </w:p>
    <w:p w14:paraId="1EAAD20F" w14:textId="77777777" w:rsidR="006E0172" w:rsidRDefault="006E0172" w:rsidP="006E0172">
      <w:pPr>
        <w:pStyle w:val="BodyText"/>
        <w:spacing w:before="0" w:after="0"/>
        <w:rPr>
          <w:rFonts w:ascii="Times New Roman" w:hAnsi="Times New Roman" w:cs="Times New Roman"/>
        </w:rPr>
      </w:pPr>
    </w:p>
    <w:p w14:paraId="1A495C19" w14:textId="044BC1A6"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One explanation for the non-segregating regions is that the seed stock of one or both of our parental lines was not actually the true parent of the </w:t>
      </w:r>
      <w:commentRangeStart w:id="94"/>
      <w:r w:rsidRPr="006E0172">
        <w:rPr>
          <w:rFonts w:ascii="Times New Roman" w:hAnsi="Times New Roman" w:cs="Times New Roman"/>
        </w:rPr>
        <w:t>population</w:t>
      </w:r>
      <w:commentRangeEnd w:id="94"/>
      <w:r w:rsidR="00614F6C">
        <w:rPr>
          <w:rStyle w:val="CommentReference"/>
        </w:rPr>
        <w:commentReference w:id="94"/>
      </w:r>
      <w:del w:id="95" w:author="Robert" w:date="2016-07-04T11:55:00Z">
        <w:r w:rsidRPr="006E0172" w:rsidDel="00614F6C">
          <w:rPr>
            <w:rFonts w:ascii="Times New Roman" w:hAnsi="Times New Roman" w:cs="Times New Roman"/>
          </w:rPr>
          <w:delText>(</w:delText>
        </w:r>
        <w:r w:rsidRPr="006E0172" w:rsidDel="00614F6C">
          <w:rPr>
            <w:rFonts w:ascii="Times New Roman" w:hAnsi="Times New Roman" w:cs="Times New Roman"/>
            <w:i/>
          </w:rPr>
          <w:delText>Q: contaminated?</w:delText>
        </w:r>
        <w:r w:rsidRPr="006E0172" w:rsidDel="00614F6C">
          <w:rPr>
            <w:rFonts w:ascii="Times New Roman" w:hAnsi="Times New Roman" w:cs="Times New Roman"/>
          </w:rPr>
          <w:delText>)</w:delText>
        </w:r>
      </w:del>
      <w:r w:rsidRPr="006E0172">
        <w:rPr>
          <w:rFonts w:ascii="Times New Roman" w:hAnsi="Times New Roman" w:cs="Times New Roman"/>
        </w:rPr>
        <w:t>. To evaluate this possibility, we sequenced several additional seed stocks of R500 and IMB211</w:t>
      </w:r>
      <w:del w:id="96" w:author="Robert" w:date="2016-07-04T11:44:00Z">
        <w:r w:rsidRPr="006E0172" w:rsidDel="00BB1904">
          <w:rPr>
            <w:rFonts w:ascii="Times New Roman" w:hAnsi="Times New Roman" w:cs="Times New Roman"/>
          </w:rPr>
          <w:delText xml:space="preserve"> (</w:delText>
        </w:r>
        <w:r w:rsidRPr="006E0172" w:rsidDel="00BB1904">
          <w:rPr>
            <w:rFonts w:ascii="Times New Roman" w:hAnsi="Times New Roman" w:cs="Times New Roman"/>
            <w:i/>
          </w:rPr>
          <w:delText>Q: How distinct are the sources?</w:delText>
        </w:r>
        <w:r w:rsidRPr="006E0172" w:rsidDel="00BB1904">
          <w:rPr>
            <w:rFonts w:ascii="Times New Roman" w:hAnsi="Times New Roman" w:cs="Times New Roman"/>
          </w:rPr>
          <w:delText>)</w:delText>
        </w:r>
      </w:del>
      <w:r w:rsidRPr="006E0172">
        <w:rPr>
          <w:rFonts w:ascii="Times New Roman" w:hAnsi="Times New Roman" w:cs="Times New Roman"/>
        </w:rPr>
        <w:t xml:space="preserve">. The genotypes of all </w:t>
      </w:r>
      <w:r w:rsidRPr="006E0172">
        <w:rPr>
          <w:rFonts w:ascii="Times New Roman" w:hAnsi="Times New Roman" w:cs="Times New Roman"/>
          <w:i/>
        </w:rPr>
        <w:t>X</w:t>
      </w:r>
      <w:r w:rsidRPr="006E0172">
        <w:rPr>
          <w:rFonts w:ascii="Times New Roman" w:hAnsi="Times New Roman" w:cs="Times New Roman"/>
        </w:rPr>
        <w:t xml:space="preserve"> R500 seed stocks were consistent with one another across all </w:t>
      </w:r>
      <w:del w:id="97" w:author="Robert" w:date="2016-07-04T11:44:00Z">
        <w:r w:rsidRPr="006E0172" w:rsidDel="00BB1904">
          <w:rPr>
            <w:rFonts w:ascii="Times New Roman" w:hAnsi="Times New Roman" w:cs="Times New Roman"/>
          </w:rPr>
          <w:delText>(</w:delText>
        </w:r>
        <w:r w:rsidRPr="006E0172" w:rsidDel="00BB1904">
          <w:rPr>
            <w:rFonts w:ascii="Times New Roman" w:hAnsi="Times New Roman" w:cs="Times New Roman"/>
            <w:i/>
          </w:rPr>
          <w:delText>Q: 198,141?</w:delText>
        </w:r>
        <w:r w:rsidRPr="006E0172" w:rsidDel="00BB1904">
          <w:rPr>
            <w:rFonts w:ascii="Times New Roman" w:hAnsi="Times New Roman" w:cs="Times New Roman"/>
          </w:rPr>
          <w:delText xml:space="preserve">) </w:delText>
        </w:r>
      </w:del>
      <w:r w:rsidRPr="006E0172">
        <w:rPr>
          <w:rFonts w:ascii="Times New Roman" w:hAnsi="Times New Roman" w:cs="Times New Roman"/>
        </w:rPr>
        <w:t xml:space="preserve">polymorphisms. There were, however, at least </w:t>
      </w:r>
      <w:r w:rsidRPr="006E0172">
        <w:rPr>
          <w:rFonts w:ascii="Times New Roman" w:hAnsi="Times New Roman" w:cs="Times New Roman"/>
          <w:i/>
        </w:rPr>
        <w:t>X</w:t>
      </w:r>
      <w:r w:rsidRPr="006E0172">
        <w:rPr>
          <w:rFonts w:ascii="Times New Roman" w:hAnsi="Times New Roman" w:cs="Times New Roman"/>
        </w:rPr>
        <w:t xml:space="preserve"> distinct genotypic variants within the </w:t>
      </w:r>
      <w:r w:rsidRPr="006E0172">
        <w:rPr>
          <w:rFonts w:ascii="Times New Roman" w:hAnsi="Times New Roman" w:cs="Times New Roman"/>
          <w:i/>
        </w:rPr>
        <w:t>X</w:t>
      </w:r>
      <w:r w:rsidRPr="006E0172">
        <w:rPr>
          <w:rFonts w:ascii="Times New Roman" w:hAnsi="Times New Roman" w:cs="Times New Roman"/>
        </w:rPr>
        <w:t xml:space="preserve"> IMB211 seed stocks. Therefore, we proceeded to work under the assumption that the sequences from the R500 seed stocks that we have provide a reasonably accurate genotypic representation of the R500 parent used to create the R500-IMB211 RIL population.</w:t>
      </w:r>
    </w:p>
    <w:p w14:paraId="0B5EEBF9" w14:textId="77777777" w:rsidR="006E0172" w:rsidRDefault="006E0172" w:rsidP="006E0172">
      <w:pPr>
        <w:pStyle w:val="Heading2"/>
        <w:spacing w:before="0"/>
        <w:rPr>
          <w:rFonts w:ascii="Times New Roman" w:hAnsi="Times New Roman" w:cs="Times New Roman"/>
          <w:b w:val="0"/>
          <w:color w:val="auto"/>
          <w:sz w:val="24"/>
          <w:szCs w:val="24"/>
        </w:rPr>
      </w:pPr>
      <w:bookmarkStart w:id="98" w:name="population-based-snp-discovery"/>
      <w:bookmarkEnd w:id="98"/>
    </w:p>
    <w:p w14:paraId="538F6E79"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Population-based SNP discovery</w:t>
      </w:r>
    </w:p>
    <w:p w14:paraId="408DE895" w14:textId="4575A55B"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Due to the uncertainty surrounding the IMB211 parent of the RILs, we switched to a population-based approach for discovering SNPs. This new strategy involves identifying variants within the RIL population and using the R500 data to determine which is the R500 allele and which is the IMB211 allele for each SNP. Using this approach, we identified 146,027 SNPs across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's ten chromosomes (Table</w:t>
      </w:r>
      <w:ins w:id="99" w:author="Robert" w:date="2016-07-04T11:54:00Z">
        <w:r w:rsidR="00614F6C">
          <w:rPr>
            <w:rFonts w:ascii="Times New Roman" w:hAnsi="Times New Roman" w:cs="Times New Roman"/>
          </w:rPr>
          <w:t xml:space="preserve"> 1</w:t>
        </w:r>
      </w:ins>
      <w:r w:rsidRPr="006E0172">
        <w:rPr>
          <w:rFonts w:ascii="Times New Roman" w:hAnsi="Times New Roman" w:cs="Times New Roman"/>
        </w:rPr>
        <w:t>).</w:t>
      </w:r>
    </w:p>
    <w:p w14:paraId="1F2060B1" w14:textId="77777777" w:rsidR="006E0172" w:rsidRDefault="006E0172" w:rsidP="006E0172">
      <w:pPr>
        <w:pStyle w:val="BodyText"/>
        <w:spacing w:before="0" w:after="0"/>
        <w:rPr>
          <w:rFonts w:ascii="Times New Roman" w:hAnsi="Times New Roman" w:cs="Times New Roman"/>
        </w:rPr>
      </w:pPr>
    </w:p>
    <w:p w14:paraId="382A217F" w14:textId="42FBB2C9"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Using the population-based SNPs to genotype the merged RIL sequence data produces the expected allele frequencies throughout the entire genome (Figure</w:t>
      </w:r>
      <w:ins w:id="100" w:author="Robert" w:date="2016-07-04T11:54:00Z">
        <w:r w:rsidR="00614F6C">
          <w:rPr>
            <w:rFonts w:ascii="Times New Roman" w:hAnsi="Times New Roman" w:cs="Times New Roman"/>
          </w:rPr>
          <w:t xml:space="preserve"> 1B</w:t>
        </w:r>
      </w:ins>
      <w:r w:rsidRPr="006E0172">
        <w:rPr>
          <w:rFonts w:ascii="Times New Roman" w:hAnsi="Times New Roman" w:cs="Times New Roman"/>
        </w:rPr>
        <w:t xml:space="preserve">). Over </w:t>
      </w:r>
      <w:r w:rsidRPr="006E0172">
        <w:rPr>
          <w:rFonts w:ascii="Times New Roman" w:hAnsi="Times New Roman" w:cs="Times New Roman"/>
          <w:i/>
        </w:rPr>
        <w:t>X</w:t>
      </w:r>
      <w:r w:rsidRPr="006E0172">
        <w:rPr>
          <w:rFonts w:ascii="Times New Roman" w:hAnsi="Times New Roman" w:cs="Times New Roman"/>
        </w:rPr>
        <w:t xml:space="preserve">% of the genome is within </w:t>
      </w:r>
      <w:commentRangeStart w:id="101"/>
      <w:r w:rsidRPr="006E0172">
        <w:rPr>
          <w:rFonts w:ascii="Times New Roman" w:hAnsi="Times New Roman" w:cs="Times New Roman"/>
        </w:rPr>
        <w:t>of</w:t>
      </w:r>
      <w:commentRangeEnd w:id="101"/>
      <w:r w:rsidR="00614F6C">
        <w:rPr>
          <w:rStyle w:val="CommentReference"/>
        </w:rPr>
        <w:commentReference w:id="101"/>
      </w:r>
      <w:r w:rsidRPr="006E0172">
        <w:rPr>
          <w:rFonts w:ascii="Times New Roman" w:hAnsi="Times New Roman" w:cs="Times New Roman"/>
        </w:rPr>
        <w:t xml:space="preserve"> a SNP; however, there are several regions with few or no SNPs. There are two primary reasons for these SNP-free regions. Most are likely gene-poor regions or regions of genes with insufficient expression under our experimental conditions (e.g., growth conditions, age, tissue, genotypes, etc.).</w:t>
      </w:r>
      <w:del w:id="102" w:author="Robert" w:date="2016-07-04T11:45:00Z">
        <w:r w:rsidRPr="006E0172" w:rsidDel="00BB1904">
          <w:rPr>
            <w:rFonts w:ascii="Times New Roman" w:hAnsi="Times New Roman" w:cs="Times New Roman"/>
          </w:rPr>
          <w:delText>{&gt;&gt;Can/should we actually show this?&lt;&lt;}</w:delText>
        </w:r>
      </w:del>
      <w:r w:rsidRPr="006E0172">
        <w:rPr>
          <w:rFonts w:ascii="Times New Roman" w:hAnsi="Times New Roman" w:cs="Times New Roman"/>
        </w:rPr>
        <w:t xml:space="preserve"> We also found a few regions where there are significant numbers of expressed genes, but no SNPs between members of the RIL population. (</w:t>
      </w:r>
      <w:del w:id="103" w:author="Robert" w:date="2016-07-04T11:45:00Z">
        <w:r w:rsidRPr="006E0172" w:rsidDel="00BB1904">
          <w:rPr>
            <w:rFonts w:ascii="Times New Roman" w:hAnsi="Times New Roman" w:cs="Times New Roman"/>
            <w:i/>
          </w:rPr>
          <w:delText>Q: Indicate these regions in the figures?? This may be time consuming since the X-axis has changed between versions.</w:delText>
        </w:r>
        <w:r w:rsidRPr="006E0172" w:rsidDel="00BB1904">
          <w:rPr>
            <w:rFonts w:ascii="Times New Roman" w:hAnsi="Times New Roman" w:cs="Times New Roman"/>
          </w:rPr>
          <w:delText xml:space="preserve">){&gt;&gt;What about having a bar underneath the chromosomes that indicates gene density? This would also address my question above&lt;&lt;} </w:delText>
        </w:r>
      </w:del>
      <w:r w:rsidRPr="006E0172">
        <w:rPr>
          <w:rFonts w:ascii="Times New Roman" w:hAnsi="Times New Roman" w:cs="Times New Roman"/>
        </w:rPr>
        <w:t xml:space="preserve">These regions primarily correspond to the homozygous regions of Figure </w:t>
      </w:r>
      <w:hyperlink w:anchor="rils-merged.parent-based-snps.png">
        <w:r w:rsidRPr="006E0172">
          <w:rPr>
            <w:rStyle w:val="Hyperlink"/>
            <w:rFonts w:ascii="Times New Roman" w:hAnsi="Times New Roman" w:cs="Times New Roman"/>
            <w:color w:val="auto"/>
          </w:rPr>
          <w:t>[rils-merged.parent-based-snps.png]</w:t>
        </w:r>
      </w:hyperlink>
      <w:r w:rsidRPr="006E0172">
        <w:rPr>
          <w:rFonts w:ascii="Times New Roman" w:hAnsi="Times New Roman" w:cs="Times New Roman"/>
        </w:rPr>
        <w:t xml:space="preserve"> and, </w:t>
      </w:r>
      <w:r w:rsidRPr="006E0172">
        <w:rPr>
          <w:rFonts w:ascii="Times New Roman" w:hAnsi="Times New Roman" w:cs="Times New Roman"/>
        </w:rPr>
        <w:lastRenderedPageBreak/>
        <w:t>therefore, likely represent regions that are very similar between the seed stocks used to generate this RIL population.</w:t>
      </w:r>
    </w:p>
    <w:p w14:paraId="4353CBA5" w14:textId="77777777" w:rsidR="006E0172" w:rsidRDefault="006E0172" w:rsidP="006E0172">
      <w:pPr>
        <w:pStyle w:val="Heading2"/>
        <w:spacing w:before="0"/>
        <w:rPr>
          <w:rFonts w:ascii="Times New Roman" w:hAnsi="Times New Roman" w:cs="Times New Roman"/>
          <w:b w:val="0"/>
          <w:color w:val="auto"/>
          <w:sz w:val="24"/>
          <w:szCs w:val="24"/>
        </w:rPr>
      </w:pPr>
      <w:bookmarkStart w:id="104" w:name="genotyping-the-ril-population"/>
      <w:bookmarkEnd w:id="104"/>
    </w:p>
    <w:p w14:paraId="00B84FDD" w14:textId="77777777" w:rsidR="00C04362" w:rsidRPr="006E0172" w:rsidRDefault="006E0172" w:rsidP="006E0172">
      <w:pPr>
        <w:pStyle w:val="Heading2"/>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Genotyping the RIL population</w:t>
      </w:r>
    </w:p>
    <w:p w14:paraId="39DC795F"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Using the information on the entire population instead of just the parents provides many more observations of the potential SNPs in the population.</w:t>
      </w:r>
    </w:p>
    <w:p w14:paraId="5A29122B"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Sample RIL genotype plot</w:t>
      </w:r>
    </w:p>
    <w:p w14:paraId="74AAED0F"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Boundary detection and bin construction</w:t>
      </w:r>
    </w:p>
    <w:p w14:paraId="5C5558CD" w14:textId="77777777" w:rsidR="00C04362" w:rsidRPr="006E0172" w:rsidRDefault="006E0172" w:rsidP="006E0172">
      <w:pPr>
        <w:pStyle w:val="Compact"/>
        <w:numPr>
          <w:ilvl w:val="0"/>
          <w:numId w:val="3"/>
        </w:numPr>
        <w:spacing w:before="0" w:after="0"/>
        <w:rPr>
          <w:rFonts w:ascii="Times New Roman" w:hAnsi="Times New Roman" w:cs="Times New Roman"/>
        </w:rPr>
      </w:pPr>
      <w:r w:rsidRPr="006E0172">
        <w:rPr>
          <w:rFonts w:ascii="Times New Roman" w:hAnsi="Times New Roman" w:cs="Times New Roman"/>
        </w:rPr>
        <w:t>Composite genotype table/plot (starting with detecting and merging boundaries of individual RILs)</w:t>
      </w:r>
    </w:p>
    <w:p w14:paraId="513C9028"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05" w:name="finding-and-fixing-genome-misassemblies"/>
      <w:bookmarkEnd w:id="105"/>
      <w:r w:rsidRPr="006E0172">
        <w:rPr>
          <w:rFonts w:ascii="Times New Roman" w:hAnsi="Times New Roman" w:cs="Times New Roman"/>
          <w:b w:val="0"/>
          <w:color w:val="auto"/>
          <w:sz w:val="24"/>
          <w:szCs w:val="24"/>
        </w:rPr>
        <w:t>Finding and fixing genome misassemblies</w:t>
      </w:r>
    </w:p>
    <w:p w14:paraId="1B7326A6"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Composite plot suggests misassemblies</w:t>
      </w:r>
    </w:p>
    <w:p w14:paraId="2B9E7929" w14:textId="77777777" w:rsidR="00C04362" w:rsidRPr="006E0172" w:rsidRDefault="006E0172" w:rsidP="006E0172">
      <w:pPr>
        <w:pStyle w:val="Compact"/>
        <w:numPr>
          <w:ilvl w:val="1"/>
          <w:numId w:val="5"/>
        </w:numPr>
        <w:spacing w:before="0" w:after="0"/>
        <w:rPr>
          <w:rFonts w:ascii="Times New Roman" w:hAnsi="Times New Roman" w:cs="Times New Roman"/>
        </w:rPr>
      </w:pPr>
      <w:r w:rsidRPr="006E0172">
        <w:rPr>
          <w:rFonts w:ascii="Times New Roman" w:hAnsi="Times New Roman" w:cs="Times New Roman"/>
        </w:rPr>
        <w:t>Add other evidence that supports this</w:t>
      </w:r>
    </w:p>
    <w:p w14:paraId="799ADEFA" w14:textId="77777777" w:rsidR="00C04362" w:rsidRPr="006E0172" w:rsidRDefault="006E0172" w:rsidP="006E0172">
      <w:pPr>
        <w:pStyle w:val="Compact"/>
        <w:numPr>
          <w:ilvl w:val="0"/>
          <w:numId w:val="4"/>
        </w:numPr>
        <w:spacing w:before="0" w:after="0"/>
        <w:rPr>
          <w:rFonts w:ascii="Times New Roman" w:hAnsi="Times New Roman" w:cs="Times New Roman"/>
        </w:rPr>
      </w:pPr>
      <w:r w:rsidRPr="006E0172">
        <w:rPr>
          <w:rFonts w:ascii="Times New Roman" w:hAnsi="Times New Roman" w:cs="Times New Roman"/>
        </w:rPr>
        <w:t>Look at pairwise distances between bins</w:t>
      </w:r>
    </w:p>
    <w:p w14:paraId="456908CB" w14:textId="77777777" w:rsidR="00C04362" w:rsidRPr="006E0172" w:rsidRDefault="006E0172" w:rsidP="006E0172">
      <w:pPr>
        <w:pStyle w:val="Compact"/>
        <w:numPr>
          <w:ilvl w:val="1"/>
          <w:numId w:val="6"/>
        </w:numPr>
        <w:spacing w:before="0" w:after="0"/>
        <w:rPr>
          <w:rFonts w:ascii="Times New Roman" w:hAnsi="Times New Roman" w:cs="Times New Roman"/>
        </w:rPr>
      </w:pPr>
      <w:proofErr w:type="gramStart"/>
      <w:r w:rsidRPr="006E0172">
        <w:rPr>
          <w:rFonts w:ascii="Times New Roman" w:hAnsi="Times New Roman" w:cs="Times New Roman"/>
        </w:rPr>
        <w:t>individual</w:t>
      </w:r>
      <w:proofErr w:type="gramEnd"/>
      <w:r w:rsidRPr="006E0172">
        <w:rPr>
          <w:rFonts w:ascii="Times New Roman" w:hAnsi="Times New Roman" w:cs="Times New Roman"/>
        </w:rPr>
        <w:t xml:space="preserve"> plots and overview plot (overview first? then individual plots help determine which bins should be where.)</w:t>
      </w:r>
    </w:p>
    <w:p w14:paraId="698323D8"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Use this info to rearrange bins (have table with rearrangement stats.)</w:t>
      </w:r>
    </w:p>
    <w:p w14:paraId="6702F5F9" w14:textId="77777777" w:rsidR="00C04362" w:rsidRPr="006E0172" w:rsidRDefault="006E0172" w:rsidP="006E0172">
      <w:pPr>
        <w:pStyle w:val="Compact"/>
        <w:numPr>
          <w:ilvl w:val="1"/>
          <w:numId w:val="6"/>
        </w:numPr>
        <w:spacing w:before="0" w:after="0"/>
        <w:rPr>
          <w:rFonts w:ascii="Times New Roman" w:hAnsi="Times New Roman" w:cs="Times New Roman"/>
        </w:rPr>
      </w:pPr>
      <w:r w:rsidRPr="006E0172">
        <w:rPr>
          <w:rFonts w:ascii="Times New Roman" w:hAnsi="Times New Roman" w:cs="Times New Roman"/>
        </w:rPr>
        <w:t>Plot overview and composite map following rearrangement</w:t>
      </w:r>
    </w:p>
    <w:p w14:paraId="77A34FDC"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06" w:name="incorporating-scaffold-sequences-into-th"/>
      <w:bookmarkEnd w:id="106"/>
      <w:r w:rsidRPr="006E0172">
        <w:rPr>
          <w:rFonts w:ascii="Times New Roman" w:hAnsi="Times New Roman" w:cs="Times New Roman"/>
          <w:b w:val="0"/>
          <w:color w:val="auto"/>
          <w:sz w:val="24"/>
          <w:szCs w:val="24"/>
        </w:rPr>
        <w:t>Incorporating scaffold sequences into the genome</w:t>
      </w:r>
    </w:p>
    <w:p w14:paraId="4F3B952B"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In the current version of the </w:t>
      </w:r>
      <w:r w:rsidRPr="006E0172">
        <w:rPr>
          <w:rFonts w:ascii="Times New Roman" w:hAnsi="Times New Roman" w:cs="Times New Roman"/>
          <w:i/>
        </w:rPr>
        <w:t xml:space="preserve">B.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genome annotation (v1.5) there are 40,357 scaffolds that have not been incorporated into any of the ten chromosomes. These scaffolds range in size from 100 bp to 938 Kbp and represent 1,411 genes spanning 27.5 Mbp. For comparison, there are 39,609 genes within the 256 Mbp of annotated chromosomal sequence. Given that the scaffolds contain about as many genes as would be expected on one third of an average chromosome, we decided to extend our strategy for fixing genome misassemblies to estimate the approximate chromosomal locations of the scaffolds.</w:t>
      </w:r>
    </w:p>
    <w:p w14:paraId="3BD68257" w14:textId="77777777" w:rsidR="006E0172" w:rsidRDefault="006E0172" w:rsidP="006E0172">
      <w:pPr>
        <w:pStyle w:val="BodyText"/>
        <w:spacing w:before="0" w:after="0"/>
        <w:rPr>
          <w:rFonts w:ascii="Times New Roman" w:hAnsi="Times New Roman" w:cs="Times New Roman"/>
        </w:rPr>
      </w:pPr>
    </w:p>
    <w:p w14:paraId="2F5316C7" w14:textId="660969FC"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We identified 3,070 SNPs across 339 of the 40,357 scaffolds. This corresponded to a sufficient number of SNPs (10+) for only 47 scaffolds. For each of these 47 scaffolds, we found a chromosomal bin with identical or near identical genotypes, indicating very close genetic linkage. This degree of similarity made it trivial to incorporate these 47 scaffolds into the chromosomal bin structure. The incorporated scaffolds range in size from 429 to 884,746 bp and are enriched for larger scaffolds (</w:t>
      </w:r>
      <w:proofErr w:type="gramStart"/>
      <w:r w:rsidRPr="006E0172">
        <w:rPr>
          <w:rFonts w:ascii="Times New Roman" w:hAnsi="Times New Roman" w:cs="Times New Roman"/>
        </w:rPr>
        <w:t>Figure )</w:t>
      </w:r>
      <w:proofErr w:type="gramEnd"/>
      <w:r w:rsidRPr="006E0172">
        <w:rPr>
          <w:rFonts w:ascii="Times New Roman" w:hAnsi="Times New Roman" w:cs="Times New Roman"/>
        </w:rPr>
        <w:t xml:space="preserve">. The N50 values for incorporated and unincorporated scaffolds are 436.0 Kbp and 11.8 Kbp, respectively. Although we have incorporated only 0.1% of the scaffolds into the genome, the incorporated scaffolds represent nearly 7 Mbp of sequence, a disproportionately high 25% of all scaffold sequence (Table </w:t>
      </w:r>
      <w:hyperlink w:anchor="incorporated-scaffolds-stats.png">
        <w:r w:rsidRPr="006E0172">
          <w:rPr>
            <w:rStyle w:val="Hyperlink"/>
            <w:rFonts w:ascii="Times New Roman" w:hAnsi="Times New Roman" w:cs="Times New Roman"/>
            <w:color w:val="auto"/>
          </w:rPr>
          <w:t>[incorporated-scaffolds-stats.png]</w:t>
        </w:r>
      </w:hyperlink>
      <w:r w:rsidRPr="006E0172">
        <w:rPr>
          <w:rFonts w:ascii="Times New Roman" w:hAnsi="Times New Roman" w:cs="Times New Roman"/>
        </w:rPr>
        <w:t>).</w:t>
      </w:r>
    </w:p>
    <w:p w14:paraId="219D9B99" w14:textId="77777777" w:rsidR="006E0172" w:rsidRDefault="006E0172" w:rsidP="006E0172">
      <w:pPr>
        <w:pStyle w:val="BodyText"/>
        <w:spacing w:before="0" w:after="0"/>
        <w:rPr>
          <w:rFonts w:ascii="Times New Roman" w:hAnsi="Times New Roman" w:cs="Times New Roman"/>
        </w:rPr>
      </w:pPr>
    </w:p>
    <w:p w14:paraId="3667051D" w14:textId="77777777" w:rsidR="00C0436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While most of the incorporated scaffolds represent a single genotype bin, seven are comprised of multiple bins. Scaffold000164, for example, includes 65 annotated genes across six distinct genotype bins within its 313.7 Kbp sequence. One scaffold, Scaffold000191, had bins mapping to two different chromosomes, indicating that it was misassembled. Therefore, we split its two bins and assigned them to the appropriate chromosome locations (5 genes/28.2 Kbp to A01 and 24 genes/104.1 Kbp to A05).</w:t>
      </w:r>
    </w:p>
    <w:p w14:paraId="293BFCC8" w14:textId="77777777" w:rsidR="006E0172" w:rsidRDefault="006E0172" w:rsidP="006E0172">
      <w:pPr>
        <w:pStyle w:val="BodyText"/>
        <w:spacing w:before="0" w:after="0"/>
        <w:rPr>
          <w:rFonts w:ascii="Times New Roman" w:hAnsi="Times New Roman" w:cs="Times New Roman"/>
        </w:rPr>
      </w:pPr>
    </w:p>
    <w:p w14:paraId="7D5D56ED" w14:textId="77777777" w:rsidR="00C04362" w:rsidRDefault="006E0172" w:rsidP="006E0172">
      <w:pPr>
        <w:pStyle w:val="BodyText"/>
        <w:spacing w:before="0" w:after="0"/>
        <w:rPr>
          <w:rFonts w:ascii="Times New Roman" w:hAnsi="Times New Roman" w:cs="Times New Roman"/>
          <w:i/>
        </w:rPr>
      </w:pPr>
      <w:r w:rsidRPr="006E0172">
        <w:rPr>
          <w:rFonts w:ascii="Times New Roman" w:hAnsi="Times New Roman" w:cs="Times New Roman"/>
        </w:rPr>
        <w:lastRenderedPageBreak/>
        <w:t xml:space="preserve">Possible reasons for the enrichment of larger scaffolds within the set of incorporated scaffolds include: (1) larger scaffolds are more likely to include expressed genes and, therefore, SNPs that we can detect and (2) larger scaffolds may be more likely to be accurate representations of a contiguous region within the genome. This second point is based on the assumption that large scaffolds </w:t>
      </w:r>
      <w:proofErr w:type="gramStart"/>
      <w:r w:rsidRPr="006E0172">
        <w:rPr>
          <w:rFonts w:ascii="Times New Roman" w:hAnsi="Times New Roman" w:cs="Times New Roman"/>
        </w:rPr>
        <w:t>were able to</w:t>
      </w:r>
      <w:proofErr w:type="gramEnd"/>
      <w:r w:rsidRPr="006E0172">
        <w:rPr>
          <w:rFonts w:ascii="Times New Roman" w:hAnsi="Times New Roman" w:cs="Times New Roman"/>
        </w:rPr>
        <w:t xml:space="preserve"> be assembled perhaps due to more abundant, more consistent, and/or more convincing experimental support than small scaffolds. The large scaffolds that we were unable to incorporate because </w:t>
      </w:r>
      <w:proofErr w:type="gramStart"/>
      <w:r w:rsidRPr="006E0172">
        <w:rPr>
          <w:rFonts w:ascii="Times New Roman" w:hAnsi="Times New Roman" w:cs="Times New Roman"/>
        </w:rPr>
        <w:t xml:space="preserve">they </w:t>
      </w:r>
      <w:r w:rsidRPr="006E0172">
        <w:rPr>
          <w:rFonts w:ascii="Times New Roman" w:hAnsi="Times New Roman" w:cs="Times New Roman"/>
          <w:i/>
        </w:rPr>
        <w:t>...</w:t>
      </w:r>
      <w:proofErr w:type="gramEnd"/>
    </w:p>
    <w:p w14:paraId="00DCACE0" w14:textId="77777777" w:rsidR="009169A1" w:rsidRPr="006E0172" w:rsidRDefault="009169A1" w:rsidP="006E0172">
      <w:pPr>
        <w:pStyle w:val="BodyText"/>
        <w:spacing w:before="0" w:after="0"/>
        <w:rPr>
          <w:rFonts w:ascii="Times New Roman" w:hAnsi="Times New Roman" w:cs="Times New Roman"/>
        </w:rPr>
      </w:pPr>
    </w:p>
    <w:p w14:paraId="2CE0BAB5" w14:textId="77777777" w:rsidR="00C04362" w:rsidRPr="006E0172" w:rsidRDefault="006E0172" w:rsidP="006E0172">
      <w:pPr>
        <w:pStyle w:val="Heading2"/>
        <w:spacing w:before="0"/>
        <w:rPr>
          <w:rFonts w:ascii="Times New Roman" w:hAnsi="Times New Roman" w:cs="Times New Roman"/>
          <w:b w:val="0"/>
          <w:color w:val="auto"/>
          <w:sz w:val="24"/>
          <w:szCs w:val="24"/>
        </w:rPr>
      </w:pPr>
      <w:bookmarkStart w:id="107" w:name="high-density-genetic-map"/>
      <w:bookmarkEnd w:id="107"/>
      <w:r w:rsidRPr="006E0172">
        <w:rPr>
          <w:rFonts w:ascii="Times New Roman" w:hAnsi="Times New Roman" w:cs="Times New Roman"/>
          <w:b w:val="0"/>
          <w:color w:val="auto"/>
          <w:sz w:val="24"/>
          <w:szCs w:val="24"/>
        </w:rPr>
        <w:t>High-density genetic map</w:t>
      </w:r>
    </w:p>
    <w:p w14:paraId="44678779" w14:textId="77777777" w:rsidR="00C0436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From the available SNP data we were able to create a genetic map with ten linkage groups corresponding to the 10 chromosomes of </w:t>
      </w:r>
      <w:r w:rsidRPr="006E0172">
        <w:rPr>
          <w:rFonts w:ascii="Times New Roman" w:hAnsi="Times New Roman" w:cs="Times New Roman"/>
          <w:i/>
        </w:rPr>
        <w:t xml:space="preserve">Brassica </w:t>
      </w:r>
      <w:proofErr w:type="gramStart"/>
      <w:r w:rsidRPr="006E0172">
        <w:rPr>
          <w:rFonts w:ascii="Times New Roman" w:hAnsi="Times New Roman" w:cs="Times New Roman"/>
          <w:i/>
        </w:rPr>
        <w:t>rapa</w:t>
      </w:r>
      <w:proofErr w:type="gramEnd"/>
      <w:r w:rsidRPr="006E0172">
        <w:rPr>
          <w:rFonts w:ascii="Times New Roman" w:hAnsi="Times New Roman" w:cs="Times New Roman"/>
        </w:rPr>
        <w:t xml:space="preserve"> ((Table </w:t>
      </w:r>
      <w:hyperlink w:anchor="genetic-map-summary.png">
        <w:r w:rsidRPr="006E0172">
          <w:rPr>
            <w:rStyle w:val="Hyperlink"/>
            <w:rFonts w:ascii="Times New Roman" w:hAnsi="Times New Roman" w:cs="Times New Roman"/>
            <w:color w:val="auto"/>
          </w:rPr>
          <w:t>[genetic-map-summary.png]</w:t>
        </w:r>
      </w:hyperlink>
      <w:r w:rsidRPr="006E0172">
        <w:rPr>
          <w:rFonts w:ascii="Times New Roman" w:hAnsi="Times New Roman" w:cs="Times New Roman"/>
        </w:rPr>
        <w:t>)). The map contains 1482 genotyped markers for 124 RILs and is completely saturated based on recombination events existing in the population. The maximum spacing between markers is 36.6 cM with an average spacing between markers of 0.7 cM (Table X), The overall map distance of 1045.6 cM. The new map is compared to the existing map containing 224 markers with an average spacing of 1.5 cM (@iniguez-luy_development_2009). Furthermore, the new marker set has physical anchors to the genome for each marker and includes newly placed scaffolds on chromosomes X, Y, Z.</w:t>
      </w:r>
    </w:p>
    <w:p w14:paraId="52C50A81" w14:textId="77777777" w:rsidR="006E0172" w:rsidRDefault="006E0172" w:rsidP="006E0172">
      <w:pPr>
        <w:pStyle w:val="Heading2"/>
        <w:spacing w:before="0"/>
        <w:rPr>
          <w:rFonts w:ascii="Times New Roman" w:hAnsi="Times New Roman" w:cs="Times New Roman"/>
          <w:b w:val="0"/>
          <w:color w:val="auto"/>
          <w:sz w:val="24"/>
          <w:szCs w:val="24"/>
        </w:rPr>
      </w:pPr>
      <w:bookmarkStart w:id="108" w:name="conclusions"/>
      <w:bookmarkEnd w:id="108"/>
    </w:p>
    <w:p w14:paraId="6C30DB6A" w14:textId="77777777" w:rsidR="00C04362" w:rsidRDefault="006E0172" w:rsidP="006E0172">
      <w:pPr>
        <w:pStyle w:val="Heading2"/>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t>Conclusions</w:t>
      </w:r>
    </w:p>
    <w:p w14:paraId="295E6892" w14:textId="77777777" w:rsidR="006E0172" w:rsidRPr="006E0172" w:rsidRDefault="006E0172" w:rsidP="006E0172">
      <w:pPr>
        <w:pStyle w:val="BodyText"/>
      </w:pPr>
    </w:p>
    <w:p w14:paraId="25DE74A5" w14:textId="77777777" w:rsidR="006E0172" w:rsidRPr="006E0172" w:rsidRDefault="006E0172" w:rsidP="006E0172">
      <w:pPr>
        <w:pStyle w:val="Heading1"/>
        <w:spacing w:before="0"/>
        <w:rPr>
          <w:rFonts w:ascii="Times New Roman" w:hAnsi="Times New Roman" w:cs="Times New Roman"/>
          <w:color w:val="auto"/>
          <w:sz w:val="24"/>
          <w:szCs w:val="24"/>
          <w:u w:val="single"/>
        </w:rPr>
      </w:pPr>
      <w:bookmarkStart w:id="109" w:name="figures"/>
      <w:bookmarkEnd w:id="109"/>
      <w:r w:rsidRPr="006E0172">
        <w:rPr>
          <w:rFonts w:ascii="Times New Roman" w:hAnsi="Times New Roman" w:cs="Times New Roman"/>
          <w:color w:val="auto"/>
          <w:sz w:val="24"/>
          <w:szCs w:val="24"/>
          <w:u w:val="single"/>
        </w:rPr>
        <w:t>Conflicts of interest</w:t>
      </w:r>
    </w:p>
    <w:p w14:paraId="622D9BFB" w14:textId="77777777" w:rsidR="008D4A8E" w:rsidRDefault="006E0172" w:rsidP="008D4A8E">
      <w:pPr>
        <w:pStyle w:val="Heading1"/>
        <w:spacing w:before="0"/>
        <w:rPr>
          <w:rFonts w:ascii="Times New Roman" w:hAnsi="Times New Roman" w:cs="Times New Roman"/>
          <w:b w:val="0"/>
          <w:color w:val="auto"/>
          <w:sz w:val="24"/>
          <w:szCs w:val="24"/>
        </w:rPr>
      </w:pPr>
      <w:r w:rsidRPr="006E0172">
        <w:rPr>
          <w:rFonts w:ascii="Times New Roman" w:hAnsi="Times New Roman" w:cs="Times New Roman"/>
          <w:b w:val="0"/>
          <w:color w:val="auto"/>
          <w:sz w:val="24"/>
          <w:szCs w:val="24"/>
        </w:rPr>
        <w:t>The authors declare no conflicts of interest.</w:t>
      </w:r>
    </w:p>
    <w:p w14:paraId="0AC5D550" w14:textId="77777777" w:rsidR="00B54DB0" w:rsidRPr="00B54DB0" w:rsidRDefault="00B54DB0" w:rsidP="00B54DB0">
      <w:pPr>
        <w:pStyle w:val="BodyText"/>
      </w:pPr>
    </w:p>
    <w:p w14:paraId="62950B78"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Acknowledgments</w:t>
      </w:r>
    </w:p>
    <w:p w14:paraId="0AE5D749" w14:textId="77777777" w:rsidR="006E0172" w:rsidRDefault="006E0172" w:rsidP="006E0172">
      <w:pPr>
        <w:pStyle w:val="BodyText"/>
        <w:spacing w:before="0" w:after="0"/>
        <w:rPr>
          <w:rFonts w:ascii="Times New Roman" w:hAnsi="Times New Roman" w:cs="Times New Roman"/>
        </w:rPr>
      </w:pPr>
      <w:r>
        <w:rPr>
          <w:rFonts w:ascii="Times New Roman" w:hAnsi="Times New Roman" w:cs="Times New Roman"/>
        </w:rPr>
        <w:t xml:space="preserve">The authors wish to thank </w:t>
      </w:r>
      <w:proofErr w:type="spellStart"/>
      <w:r>
        <w:rPr>
          <w:rFonts w:ascii="Times New Roman" w:hAnsi="Times New Roman" w:cs="Times New Roman"/>
        </w:rPr>
        <w:t>Maloof</w:t>
      </w:r>
      <w:proofErr w:type="spellEnd"/>
      <w:r>
        <w:rPr>
          <w:rFonts w:ascii="Times New Roman" w:hAnsi="Times New Roman" w:cs="Times New Roman"/>
        </w:rPr>
        <w:t xml:space="preserve"> lab members for helpful discussion and reading of the manuscript. </w:t>
      </w:r>
      <w:proofErr w:type="gramStart"/>
      <w:r w:rsidRPr="006E0172">
        <w:rPr>
          <w:rFonts w:ascii="Times New Roman" w:hAnsi="Times New Roman" w:cs="Times New Roman"/>
        </w:rPr>
        <w:t xml:space="preserve">RJC </w:t>
      </w:r>
      <w:proofErr w:type="spellStart"/>
      <w:r w:rsidRPr="006E0172">
        <w:rPr>
          <w:rFonts w:ascii="Times New Roman" w:hAnsi="Times New Roman" w:cs="Times New Roman"/>
        </w:rPr>
        <w:t>Markelz</w:t>
      </w:r>
      <w:proofErr w:type="spellEnd"/>
      <w:r w:rsidRPr="006E0172">
        <w:rPr>
          <w:rFonts w:ascii="Times New Roman" w:hAnsi="Times New Roman" w:cs="Times New Roman"/>
        </w:rPr>
        <w:t xml:space="preserve"> was supported by a NSF Postdoctoral Research Fellowship in Biology (IOS-1402495)</w:t>
      </w:r>
      <w:proofErr w:type="gramEnd"/>
      <w:r w:rsidRPr="006E0172">
        <w:rPr>
          <w:rFonts w:ascii="Times New Roman" w:hAnsi="Times New Roman" w:cs="Times New Roman"/>
        </w:rPr>
        <w:t>. This research was supported by NSF grant IOS-0923752 to CW and JNM.</w:t>
      </w:r>
    </w:p>
    <w:p w14:paraId="2E80B315" w14:textId="77777777" w:rsidR="006E0172" w:rsidRDefault="006E0172" w:rsidP="006E0172">
      <w:pPr>
        <w:pStyle w:val="BodyText"/>
        <w:spacing w:before="0" w:after="0"/>
        <w:rPr>
          <w:rFonts w:ascii="Times New Roman" w:hAnsi="Times New Roman" w:cs="Times New Roman"/>
        </w:rPr>
      </w:pPr>
    </w:p>
    <w:p w14:paraId="1A6302E0" w14:textId="77777777" w:rsidR="006E0172" w:rsidRPr="006E0172" w:rsidRDefault="006E0172" w:rsidP="006E0172">
      <w:pPr>
        <w:pStyle w:val="BodyText"/>
        <w:spacing w:before="0" w:after="0"/>
        <w:rPr>
          <w:rFonts w:ascii="Times New Roman" w:hAnsi="Times New Roman" w:cs="Times New Roman"/>
          <w:b/>
          <w:u w:val="single"/>
        </w:rPr>
      </w:pPr>
      <w:r w:rsidRPr="006E0172">
        <w:rPr>
          <w:rFonts w:ascii="Times New Roman" w:hAnsi="Times New Roman" w:cs="Times New Roman"/>
          <w:b/>
          <w:u w:val="single"/>
        </w:rPr>
        <w:t>Supporting Information</w:t>
      </w:r>
    </w:p>
    <w:p w14:paraId="63720179" w14:textId="77777777" w:rsidR="006E017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 xml:space="preserve">Supporting Code for genetic map construction can be found at: </w:t>
      </w:r>
    </w:p>
    <w:p w14:paraId="27AF5E58" w14:textId="77777777" w:rsidR="006E0172" w:rsidRPr="006E0172" w:rsidRDefault="006E0172" w:rsidP="006E0172">
      <w:pPr>
        <w:pStyle w:val="BodyText"/>
        <w:spacing w:before="0" w:after="0"/>
        <w:rPr>
          <w:rFonts w:ascii="Times New Roman" w:hAnsi="Times New Roman" w:cs="Times New Roman"/>
        </w:rPr>
      </w:pPr>
      <w:r w:rsidRPr="006E0172">
        <w:rPr>
          <w:rFonts w:ascii="Times New Roman" w:hAnsi="Times New Roman" w:cs="Times New Roman"/>
        </w:rPr>
        <w:t>https://github.com/rjcmarkelz/brassica_genetic_map_paper</w:t>
      </w:r>
    </w:p>
    <w:p w14:paraId="0DC31237" w14:textId="77777777" w:rsidR="006E0172" w:rsidRDefault="006E0172" w:rsidP="006E0172">
      <w:pPr>
        <w:pStyle w:val="BodyText"/>
        <w:rPr>
          <w:ins w:id="110" w:author="Robert" w:date="2016-07-04T10:46:00Z"/>
        </w:rPr>
      </w:pPr>
    </w:p>
    <w:p w14:paraId="6F468E68" w14:textId="77777777" w:rsidR="006C3828" w:rsidRPr="006E0172" w:rsidRDefault="006C3828" w:rsidP="006E0172">
      <w:pPr>
        <w:pStyle w:val="BodyText"/>
      </w:pPr>
    </w:p>
    <w:p w14:paraId="0F9E7CF5" w14:textId="77777777" w:rsidR="00C04362" w:rsidRDefault="006E0172" w:rsidP="006E0172">
      <w:pPr>
        <w:pStyle w:val="Heading1"/>
        <w:spacing w:before="0"/>
        <w:rPr>
          <w:rFonts w:ascii="Times New Roman" w:hAnsi="Times New Roman" w:cs="Times New Roman"/>
          <w:color w:val="auto"/>
          <w:sz w:val="24"/>
          <w:szCs w:val="24"/>
          <w:u w:val="single"/>
        </w:rPr>
      </w:pPr>
      <w:r w:rsidRPr="006E0172">
        <w:rPr>
          <w:rFonts w:ascii="Times New Roman" w:hAnsi="Times New Roman" w:cs="Times New Roman"/>
          <w:color w:val="auto"/>
          <w:sz w:val="24"/>
          <w:szCs w:val="24"/>
          <w:u w:val="single"/>
        </w:rPr>
        <w:lastRenderedPageBreak/>
        <w:t>Figures</w:t>
      </w:r>
    </w:p>
    <w:p w14:paraId="4E2C8697" w14:textId="10224F2A" w:rsidR="008D4A8E" w:rsidRPr="008D4A8E" w:rsidRDefault="006C3828" w:rsidP="008D4A8E">
      <w:pPr>
        <w:pStyle w:val="BodyText"/>
      </w:pPr>
      <w:ins w:id="111" w:author="Robert" w:date="2016-07-04T10:46:00Z">
        <w:r w:rsidRPr="006C3828">
          <w:rPr>
            <w:noProof/>
          </w:rPr>
          <mc:AlternateContent>
            <mc:Choice Requires="wpg">
              <w:drawing>
                <wp:inline distT="0" distB="0" distL="0" distR="0" wp14:anchorId="0F43BC9A" wp14:editId="4141757C">
                  <wp:extent cx="5943600" cy="2553535"/>
                  <wp:effectExtent l="0" t="0" r="0" b="12065"/>
                  <wp:docPr id="1" name="Group 23"/>
                  <wp:cNvGraphicFramePr/>
                  <a:graphic xmlns:a="http://schemas.openxmlformats.org/drawingml/2006/main">
                    <a:graphicData uri="http://schemas.microsoft.com/office/word/2010/wordprocessingGroup">
                      <wpg:wgp>
                        <wpg:cNvGrpSpPr/>
                        <wpg:grpSpPr>
                          <a:xfrm>
                            <a:off x="0" y="0"/>
                            <a:ext cx="5943600" cy="2553535"/>
                            <a:chOff x="0" y="0"/>
                            <a:chExt cx="66561423" cy="28596974"/>
                          </a:xfrm>
                        </wpg:grpSpPr>
                        <pic:pic xmlns:pic="http://schemas.openxmlformats.org/drawingml/2006/picture">
                          <pic:nvPicPr>
                            <pic:cNvPr id="21" name="Picture 21" descr="rils-merged.parent-based-snps.pn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5746218" cy="28596974"/>
                            </a:xfrm>
                            <a:prstGeom prst="rect">
                              <a:avLst/>
                            </a:prstGeom>
                          </pic:spPr>
                        </pic:pic>
                        <pic:pic xmlns:pic="http://schemas.openxmlformats.org/drawingml/2006/picture">
                          <pic:nvPicPr>
                            <pic:cNvPr id="22" name="Picture 22" descr="rils-merged.population-based-snps.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0815206" y="0"/>
                              <a:ext cx="35746217" cy="28596974"/>
                            </a:xfrm>
                            <a:prstGeom prst="rect">
                              <a:avLst/>
                            </a:prstGeom>
                          </pic:spPr>
                        </pic:pic>
                      </wpg:wgp>
                    </a:graphicData>
                  </a:graphic>
                </wp:inline>
              </w:drawing>
            </mc:Choice>
            <mc:Fallback>
              <w:pict>
                <v:group id="Group 23" o:spid="_x0000_s1026" style="width:468pt;height:201.05pt;mso-position-horizontal-relative:char;mso-position-vertical-relative:line" coordsize="66561423,2859697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alt="rils-merged.parent-based-snps.png" style="position:absolute;width:35746218;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F0&#10;zLLDAAAA2wAAAA8AAABkcnMvZG93bnJldi54bWxEj0FrAjEUhO9C/0N4Qi9SsyqWshqlCELx5qrQ&#10;3l6TZ3Zx87Jsoq7++qYgeBxm5htmvuxcLS7UhsqzgtEwA0GsvanYKtjv1m8fIEJENlh7JgU3CrBc&#10;vPTmmBt/5S1dimhFgnDIUUEZY5NLGXRJDsPQN8TJO/rWYUyytdK0eE1wV8txlr1LhxWnhRIbWpWk&#10;T8XZKdhlU5zY/eT+u9a6+PneDOyhJqVe+93nDESkLj7Dj/aXUTAewf+X9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XTMssMAAADbAAAADwAAAAAAAAAAAAAAAACcAgAA&#10;ZHJzL2Rvd25yZXYueG1sUEsFBgAAAAAEAAQA9wAAAIwDAAAAAA==&#10;">
                    <v:imagedata r:id="rId12" o:title="rils-merged.parent-based-snps.png"/>
                    <v:path arrowok="t"/>
                  </v:shape>
                  <v:shape id="Picture 22" o:spid="_x0000_s1028" type="#_x0000_t75" alt="rils-merged.population-based-snps.png" style="position:absolute;left:30815206;width:35746217;height:2859697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3&#10;5zvDAAAA2wAAAA8AAABkcnMvZG93bnJldi54bWxEj0FrwkAUhO8F/8PyhN7qpqGIRlcpguCp1diC&#10;3h7ZZzaafRuya4z/3hUKPQ4z8w0zX/a2Fh21vnKs4H2UgCAunK64VPCzX79NQPiArLF2TAru5GG5&#10;GLzMMdPuxjvq8lCKCGGfoQITQpNJ6QtDFv3INcTRO7nWYoiyLaVu8RbhtpZpkoylxYrjgsGGVoaK&#10;S361Cj6oYMPbQ3qc/ubnZFJ2X930W6nXYf85AxGoD//hv/ZGK0hTeH6JP0AuH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vfnO8MAAADbAAAADwAAAAAAAAAAAAAAAACcAgAA&#10;ZHJzL2Rvd25yZXYueG1sUEsFBgAAAAAEAAQA9wAAAIwDAAAAAA==&#10;">
                    <v:imagedata r:id="rId13" o:title="rils-merged.population-based-snps.png"/>
                    <v:path arrowok="t"/>
                  </v:shape>
                  <w10:anchorlock/>
                </v:group>
              </w:pict>
            </mc:Fallback>
          </mc:AlternateContent>
        </w:r>
      </w:ins>
    </w:p>
    <w:p w14:paraId="1D34228E" w14:textId="7098C272" w:rsidR="006E0172" w:rsidRDefault="006E0172" w:rsidP="006E0172">
      <w:pPr>
        <w:pStyle w:val="FirstParagraph"/>
        <w:spacing w:before="0" w:after="0"/>
        <w:rPr>
          <w:ins w:id="112" w:author="Robert" w:date="2016-07-01T11:44:00Z"/>
          <w:rFonts w:ascii="Times New Roman" w:hAnsi="Times New Roman" w:cs="Times New Roman"/>
        </w:rPr>
      </w:pPr>
      <w:r w:rsidRPr="006E0172">
        <w:rPr>
          <w:rFonts w:ascii="Times New Roman" w:hAnsi="Times New Roman" w:cs="Times New Roman"/>
        </w:rPr>
        <w:t xml:space="preserve"> Figure 1. Plot of merged data from all RILs genotyped using the parent-based SNP set</w:t>
      </w:r>
      <w:ins w:id="113" w:author="Robert" w:date="2016-07-04T10:48:00Z">
        <w:r w:rsidR="006C3828">
          <w:rPr>
            <w:rFonts w:ascii="Times New Roman" w:hAnsi="Times New Roman" w:cs="Times New Roman"/>
          </w:rPr>
          <w:t xml:space="preserve"> (left) and the population based SNP set (right)</w:t>
        </w:r>
      </w:ins>
      <w:r w:rsidRPr="006E0172">
        <w:rPr>
          <w:rFonts w:ascii="Times New Roman" w:hAnsi="Times New Roman" w:cs="Times New Roman"/>
        </w:rPr>
        <w:t xml:space="preserve">. Each of the B. </w:t>
      </w:r>
      <w:proofErr w:type="spellStart"/>
      <w:proofErr w:type="gramStart"/>
      <w:r w:rsidRPr="006E0172">
        <w:rPr>
          <w:rFonts w:ascii="Times New Roman" w:hAnsi="Times New Roman" w:cs="Times New Roman"/>
        </w:rPr>
        <w:t>rapa</w:t>
      </w:r>
      <w:proofErr w:type="spellEnd"/>
      <w:proofErr w:type="gramEnd"/>
      <w:r w:rsidRPr="006E0172">
        <w:rPr>
          <w:rFonts w:ascii="Times New Roman" w:hAnsi="Times New Roman" w:cs="Times New Roman"/>
        </w:rPr>
        <w:t xml:space="preserve"> ten chromosomes are displayed (A01-A10) with counts coverage of each SNP at each physical position on the chromosome in </w:t>
      </w:r>
      <w:proofErr w:type="spellStart"/>
      <w:r w:rsidRPr="006E0172">
        <w:rPr>
          <w:rFonts w:ascii="Times New Roman" w:hAnsi="Times New Roman" w:cs="Times New Roman"/>
        </w:rPr>
        <w:t>megabases</w:t>
      </w:r>
      <w:proofErr w:type="spellEnd"/>
      <w:r w:rsidRPr="006E0172">
        <w:rPr>
          <w:rFonts w:ascii="Times New Roman" w:hAnsi="Times New Roman" w:cs="Times New Roman"/>
        </w:rPr>
        <w:t xml:space="preserve"> (Mb). The color indicates the relative ratio of coverage between R500 and IMB211 for every SNP. Black is equal coverage, orange is more IMB211 and blue is more </w:t>
      </w:r>
      <w:commentRangeStart w:id="114"/>
      <w:r w:rsidRPr="006E0172">
        <w:rPr>
          <w:rFonts w:ascii="Times New Roman" w:hAnsi="Times New Roman" w:cs="Times New Roman"/>
        </w:rPr>
        <w:t>R500</w:t>
      </w:r>
      <w:commentRangeEnd w:id="114"/>
      <w:r w:rsidR="006C3828">
        <w:rPr>
          <w:rStyle w:val="CommentReference"/>
        </w:rPr>
        <w:commentReference w:id="114"/>
      </w:r>
      <w:r w:rsidRPr="006E0172">
        <w:rPr>
          <w:rFonts w:ascii="Times New Roman" w:hAnsi="Times New Roman" w:cs="Times New Roman"/>
        </w:rPr>
        <w:t>.</w:t>
      </w:r>
    </w:p>
    <w:p w14:paraId="7A2224FB" w14:textId="430C930E" w:rsidR="008D4A8E" w:rsidRDefault="00ED0C9D" w:rsidP="006C3828">
      <w:pPr>
        <w:pStyle w:val="BodyText"/>
      </w:pPr>
      <w:ins w:id="115" w:author="Robert" w:date="2016-07-01T11:44:00Z">
        <w:r>
          <w:t xml:space="preserve">Use </w:t>
        </w:r>
      </w:ins>
      <w:ins w:id="116" w:author="Robert" w:date="2016-07-01T11:45:00Z">
        <w:r>
          <w:t>the new IMB211 name for these SNPs.</w:t>
        </w:r>
      </w:ins>
    </w:p>
    <w:p w14:paraId="0AF19956" w14:textId="77777777" w:rsidR="008D4A8E" w:rsidRDefault="008D4A8E" w:rsidP="006E0172">
      <w:pPr>
        <w:pStyle w:val="FirstParagraph"/>
        <w:spacing w:before="0" w:after="0"/>
        <w:rPr>
          <w:rFonts w:ascii="Times New Roman" w:hAnsi="Times New Roman" w:cs="Times New Roman"/>
        </w:rPr>
      </w:pPr>
    </w:p>
    <w:p w14:paraId="79822FEB" w14:textId="00D20ED8" w:rsidR="008D4A8E" w:rsidRDefault="008D4A8E" w:rsidP="006E0172">
      <w:pPr>
        <w:pStyle w:val="FirstParagraph"/>
        <w:spacing w:before="0" w:after="0"/>
        <w:rPr>
          <w:rFonts w:ascii="Times New Roman" w:hAnsi="Times New Roman" w:cs="Times New Roman"/>
        </w:rPr>
      </w:pPr>
    </w:p>
    <w:p w14:paraId="3777BDAA" w14:textId="2BAC21F5" w:rsidR="006E0172" w:rsidRDefault="006C3828" w:rsidP="006E0172">
      <w:pPr>
        <w:pStyle w:val="FirstParagraph"/>
        <w:spacing w:before="0" w:after="0"/>
        <w:rPr>
          <w:rFonts w:ascii="Times New Roman" w:hAnsi="Times New Roman" w:cs="Times New Roman"/>
        </w:rPr>
      </w:pPr>
      <w:r>
        <w:rPr>
          <w:rFonts w:ascii="Times New Roman" w:hAnsi="Times New Roman" w:cs="Times New Roman"/>
        </w:rPr>
        <w:t>T</w:t>
      </w:r>
      <w:r w:rsidR="006E0172" w:rsidRPr="006E0172">
        <w:rPr>
          <w:rFonts w:ascii="Times New Roman" w:hAnsi="Times New Roman" w:cs="Times New Roman"/>
        </w:rPr>
        <w:t>able 1. SNP counts at different steps of the SNP discovery pipeline. The percentage of SNPs located on chromosomes or scaffolds remaining after each step are shown in parentheses. The first percentage is relative to the initial set of SNPs and the second percentage is relative to the set of SNPs from the previous step.</w:t>
      </w:r>
    </w:p>
    <w:p w14:paraId="07B3F8DB" w14:textId="77777777" w:rsidR="008D4A8E" w:rsidRPr="008D4A8E" w:rsidRDefault="008D4A8E" w:rsidP="008D4A8E">
      <w:pPr>
        <w:pStyle w:val="BodyText"/>
      </w:pPr>
      <w:r w:rsidRPr="008D4A8E">
        <w:rPr>
          <w:noProof/>
        </w:rPr>
        <w:drawing>
          <wp:inline distT="0" distB="0" distL="0" distR="0" wp14:anchorId="2ABD77C6" wp14:editId="41A8BB13">
            <wp:extent cx="5486400" cy="629285"/>
            <wp:effectExtent l="0" t="0" r="0" b="5715"/>
            <wp:docPr id="11" name="Picture 10" descr="SNP-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SNP-counts.p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629285"/>
                    </a:xfrm>
                    <a:prstGeom prst="rect">
                      <a:avLst/>
                    </a:prstGeom>
                  </pic:spPr>
                </pic:pic>
              </a:graphicData>
            </a:graphic>
          </wp:inline>
        </w:drawing>
      </w:r>
    </w:p>
    <w:p w14:paraId="1E5E91B9" w14:textId="77777777" w:rsidR="006E0172" w:rsidRPr="006E0172" w:rsidRDefault="006E0172" w:rsidP="006E0172">
      <w:pPr>
        <w:pStyle w:val="FirstParagraph"/>
        <w:spacing w:before="0" w:after="0"/>
        <w:rPr>
          <w:rFonts w:ascii="Times New Roman" w:hAnsi="Times New Roman" w:cs="Times New Roman"/>
        </w:rPr>
      </w:pPr>
    </w:p>
    <w:p w14:paraId="533C0873" w14:textId="77777777" w:rsidR="008D4A8E" w:rsidRDefault="008D4A8E" w:rsidP="006E0172">
      <w:pPr>
        <w:pStyle w:val="FirstParagraph"/>
        <w:spacing w:before="0" w:after="0"/>
        <w:rPr>
          <w:rFonts w:ascii="Times New Roman" w:hAnsi="Times New Roman" w:cs="Times New Roman"/>
        </w:rPr>
      </w:pPr>
    </w:p>
    <w:p w14:paraId="411D0629" w14:textId="77777777" w:rsidR="008D4A8E" w:rsidRDefault="008D4A8E" w:rsidP="006E0172">
      <w:pPr>
        <w:pStyle w:val="FirstParagraph"/>
        <w:spacing w:before="0" w:after="0"/>
        <w:rPr>
          <w:rFonts w:ascii="Times New Roman" w:hAnsi="Times New Roman" w:cs="Times New Roman"/>
        </w:rPr>
      </w:pPr>
    </w:p>
    <w:p w14:paraId="11821955" w14:textId="77777777" w:rsid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Table 2. Incorporated scaffolds represent a disproportionately high amount of scaffold sequence. Percentages of scaffold subset counts and total lengths relative to the set of all scaffolds are shown in parentheses.</w:t>
      </w:r>
    </w:p>
    <w:p w14:paraId="47127B77" w14:textId="77777777" w:rsidR="008D4A8E" w:rsidRPr="008D4A8E" w:rsidRDefault="008D4A8E" w:rsidP="008D4A8E">
      <w:pPr>
        <w:pStyle w:val="BodyText"/>
      </w:pPr>
      <w:r w:rsidRPr="008D4A8E">
        <w:rPr>
          <w:noProof/>
        </w:rPr>
        <w:drawing>
          <wp:inline distT="0" distB="0" distL="0" distR="0" wp14:anchorId="011DA112" wp14:editId="68B8E8DB">
            <wp:extent cx="5486400" cy="624840"/>
            <wp:effectExtent l="0" t="0" r="0" b="10160"/>
            <wp:docPr id="7" name="Picture 6" descr="incorporated-scaffolds-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ncorporated-scaffolds-stats.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86400" cy="624840"/>
                    </a:xfrm>
                    <a:prstGeom prst="rect">
                      <a:avLst/>
                    </a:prstGeom>
                  </pic:spPr>
                </pic:pic>
              </a:graphicData>
            </a:graphic>
          </wp:inline>
        </w:drawing>
      </w:r>
    </w:p>
    <w:p w14:paraId="2B1756CE" w14:textId="77777777" w:rsidR="006E0172" w:rsidRDefault="006E0172" w:rsidP="006E0172">
      <w:pPr>
        <w:pStyle w:val="FirstParagraph"/>
        <w:spacing w:before="0" w:after="0"/>
        <w:rPr>
          <w:rFonts w:ascii="Times New Roman" w:hAnsi="Times New Roman" w:cs="Times New Roman"/>
        </w:rPr>
      </w:pPr>
    </w:p>
    <w:p w14:paraId="3969D6C2" w14:textId="77777777" w:rsidR="008D4A8E" w:rsidRPr="008D4A8E" w:rsidRDefault="008D4A8E" w:rsidP="008D4A8E">
      <w:pPr>
        <w:pStyle w:val="BodyText"/>
      </w:pPr>
      <w:r w:rsidRPr="008D4A8E">
        <w:rPr>
          <w:noProof/>
        </w:rPr>
        <mc:AlternateContent>
          <mc:Choice Requires="wpg">
            <w:drawing>
              <wp:inline distT="0" distB="0" distL="0" distR="0" wp14:anchorId="18CA180B" wp14:editId="1C090DF4">
                <wp:extent cx="5943600" cy="2982050"/>
                <wp:effectExtent l="0" t="0" r="0" b="0"/>
                <wp:docPr id="16" name="Group 15"/>
                <wp:cNvGraphicFramePr/>
                <a:graphic xmlns:a="http://schemas.openxmlformats.org/drawingml/2006/main">
                  <a:graphicData uri="http://schemas.microsoft.com/office/word/2010/wordprocessingGroup">
                    <wpg:wgp>
                      <wpg:cNvGrpSpPr/>
                      <wpg:grpSpPr>
                        <a:xfrm>
                          <a:off x="0" y="0"/>
                          <a:ext cx="5943600" cy="2982050"/>
                          <a:chOff x="0" y="0"/>
                          <a:chExt cx="36819856" cy="18473420"/>
                        </a:xfrm>
                      </wpg:grpSpPr>
                      <pic:pic xmlns:pic="http://schemas.openxmlformats.org/drawingml/2006/picture">
                        <pic:nvPicPr>
                          <pic:cNvPr id="2" name="Picture 2" descr="scaffold-size-distributions.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8346436" y="0"/>
                            <a:ext cx="18473420" cy="18473420"/>
                          </a:xfrm>
                          <a:prstGeom prst="rect">
                            <a:avLst/>
                          </a:prstGeom>
                        </pic:spPr>
                      </pic:pic>
                      <pic:pic xmlns:pic="http://schemas.openxmlformats.org/drawingml/2006/picture">
                        <pic:nvPicPr>
                          <pic:cNvPr id="3" name="Picture 3" descr="SNPs-per-scaffold.p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8473420" cy="18473420"/>
                          </a:xfrm>
                          <a:prstGeom prst="rect">
                            <a:avLst/>
                          </a:prstGeom>
                        </pic:spPr>
                      </pic:pic>
                    </wpg:wgp>
                  </a:graphicData>
                </a:graphic>
              </wp:inline>
            </w:drawing>
          </mc:Choice>
          <mc:Fallback>
            <w:pict>
              <v:group id="Group 15" o:spid="_x0000_s1026" style="width:468pt;height:234.8pt;mso-position-horizontal-relative:char;mso-position-vertical-relative:line" coordsize="36819856,184734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scaffold-size-distributions.png" style="position:absolute;left:18346436;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7&#10;I0zCAAAA2gAAAA8AAABkcnMvZG93bnJldi54bWxEj0trwkAUhfeC/2G4Qnc6eRSR1FFUEPpYGQtu&#10;L5nbJHTmTsxMk/TfdwqFLg/n8XG2+8kaMVDvW8cK0lUCgrhyuuVawfv1vNyA8AFZo3FMCr7Jw343&#10;n22x0G7kCw1lqEUcYV+ggiaErpDSVw1Z9CvXEUfvw/UWQ5R9LXWPYxy3RmZJspYWW46EBjs6NVR9&#10;ll82QvJjmj7ej+309vJ668wmv5r0ptTDYjo8gQg0hf/wX/tZK8jg90q8AXL3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eyNMwgAAANoAAAAPAAAAAAAAAAAAAAAAAJwCAABk&#10;cnMvZG93bnJldi54bWxQSwUGAAAAAAQABAD3AAAAiwMAAAAA&#10;">
                  <v:imagedata r:id="rId18" o:title="scaffold-size-distributions.png"/>
                  <v:path arrowok="t"/>
                </v:shape>
                <v:shape id="Picture 3" o:spid="_x0000_s1028" type="#_x0000_t75" alt="SNPs-per-scaffold.png" style="position:absolute;width:18473420;height:184734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7&#10;5H/CAAAA2gAAAA8AAABkcnMvZG93bnJldi54bWxEj0GLwjAUhO8L/ofwBC+Lpupu0WoUEQTRvVTr&#10;/dE822LzUpqo9d+bhYU9DjPzDbNcd6YWD2pdZVnBeBSBIM6trrhQkJ13wxkI55E11pZJwYscrFe9&#10;jyUm2j45pcfJFyJA2CWooPS+SaR0eUkG3cg2xMG72tagD7ItpG7xGeCmlpMoiqXBisNCiQ1tS8pv&#10;p7tRsL2nh8ukjue7YxbRz/fn/nimL6UG/W6zAOGp8//hv/ZeK5jC75VwA+TqD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O+R/wgAAANoAAAAPAAAAAAAAAAAAAAAAAJwCAABk&#10;cnMvZG93bnJldi54bWxQSwUGAAAAAAQABAD3AAAAiwMAAAAA&#10;">
                  <v:imagedata r:id="rId19" o:title="SNPs-per-scaffold.png"/>
                  <v:path arrowok="t"/>
                </v:shape>
                <w10:anchorlock/>
              </v:group>
            </w:pict>
          </mc:Fallback>
        </mc:AlternateContent>
      </w:r>
    </w:p>
    <w:p w14:paraId="2C60939D" w14:textId="3B743B38"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3. (A) Number of SNPs per scaffold. (B) Density distributions of scaffold sizes. Newly incorporated scaffolds are shown in green and unincorporated scaffolds are shown in </w:t>
      </w:r>
      <w:commentRangeStart w:id="117"/>
      <w:r w:rsidRPr="006E0172">
        <w:rPr>
          <w:rFonts w:ascii="Times New Roman" w:hAnsi="Times New Roman" w:cs="Times New Roman"/>
        </w:rPr>
        <w:t>gray</w:t>
      </w:r>
      <w:commentRangeEnd w:id="117"/>
      <w:r w:rsidR="006C3828">
        <w:rPr>
          <w:rStyle w:val="CommentReference"/>
        </w:rPr>
        <w:commentReference w:id="117"/>
      </w:r>
      <w:r w:rsidRPr="006E0172">
        <w:rPr>
          <w:rFonts w:ascii="Times New Roman" w:hAnsi="Times New Roman" w:cs="Times New Roman"/>
        </w:rPr>
        <w:t>.</w:t>
      </w:r>
      <w:ins w:id="118" w:author="Robert" w:date="2016-07-01T11:30:00Z">
        <w:r w:rsidR="006052E3">
          <w:rPr>
            <w:rFonts w:ascii="Times New Roman" w:hAnsi="Times New Roman" w:cs="Times New Roman"/>
          </w:rPr>
          <w:t xml:space="preserve"> </w:t>
        </w:r>
      </w:ins>
    </w:p>
    <w:p w14:paraId="100BBE49"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226906B6" wp14:editId="32332905">
            <wp:extent cx="5486400" cy="7315200"/>
            <wp:effectExtent l="0" t="0" r="0" b="0"/>
            <wp:docPr id="4" name="Picture 2" descr="composite-map.original.cluster-by-ch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omposite-map.original.cluster-by-chr.pdf"/>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D8FBE9A"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4. </w:t>
      </w:r>
      <w:proofErr w:type="gramStart"/>
      <w:r w:rsidRPr="006E0172">
        <w:rPr>
          <w:rFonts w:ascii="Times New Roman" w:hAnsi="Times New Roman" w:cs="Times New Roman"/>
        </w:rPr>
        <w:t>Composite population genotype map with the position in physical distance across all ten chromosomes.</w:t>
      </w:r>
      <w:proofErr w:type="gramEnd"/>
      <w:r w:rsidRPr="006E0172">
        <w:rPr>
          <w:rFonts w:ascii="Times New Roman" w:hAnsi="Times New Roman" w:cs="Times New Roman"/>
        </w:rPr>
        <w:t xml:space="preserve"> Each RIL is represented as a single row displaying the genomic region inherited from IMB211 (Orange) or R500 (Blue). Small heterogeneous regions are represented in </w:t>
      </w:r>
      <w:commentRangeStart w:id="119"/>
      <w:r w:rsidRPr="006E0172">
        <w:rPr>
          <w:rFonts w:ascii="Times New Roman" w:hAnsi="Times New Roman" w:cs="Times New Roman"/>
        </w:rPr>
        <w:t>black</w:t>
      </w:r>
      <w:commentRangeEnd w:id="119"/>
      <w:r w:rsidR="006C3828">
        <w:rPr>
          <w:rStyle w:val="CommentReference"/>
        </w:rPr>
        <w:commentReference w:id="119"/>
      </w:r>
      <w:r w:rsidRPr="006E0172">
        <w:rPr>
          <w:rFonts w:ascii="Times New Roman" w:hAnsi="Times New Roman" w:cs="Times New Roman"/>
        </w:rPr>
        <w:t xml:space="preserve">. </w:t>
      </w:r>
    </w:p>
    <w:p w14:paraId="72070905" w14:textId="77777777" w:rsidR="008D4A8E" w:rsidRDefault="008D4A8E" w:rsidP="006E0172">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6FB9616E" wp14:editId="35DBB724">
            <wp:extent cx="5486400" cy="1995170"/>
            <wp:effectExtent l="0" t="0" r="0" b="11430"/>
            <wp:docPr id="13" name="Picture 12" descr="A01.A01_11244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01.A01_11244488.p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486400" cy="1995170"/>
                    </a:xfrm>
                    <a:prstGeom prst="rect">
                      <a:avLst/>
                    </a:prstGeom>
                  </pic:spPr>
                </pic:pic>
              </a:graphicData>
            </a:graphic>
          </wp:inline>
        </w:drawing>
      </w:r>
    </w:p>
    <w:p w14:paraId="12F1ED58" w14:textId="21F15EC3"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5</w:t>
      </w:r>
      <w:r w:rsidRPr="006E0172">
        <w:rPr>
          <w:rFonts w:ascii="Times New Roman" w:hAnsi="Times New Roman" w:cs="Times New Roman"/>
        </w:rPr>
        <w:t xml:space="preserve">. </w:t>
      </w:r>
      <w:proofErr w:type="gramStart"/>
      <w:r w:rsidRPr="006E0172">
        <w:rPr>
          <w:rFonts w:ascii="Times New Roman" w:hAnsi="Times New Roman" w:cs="Times New Roman"/>
        </w:rPr>
        <w:t>Representative asymmetric binary distance analysis plot for a single marker located on A01.</w:t>
      </w:r>
      <w:proofErr w:type="gramEnd"/>
      <w:r w:rsidRPr="006E0172">
        <w:rPr>
          <w:rFonts w:ascii="Times New Roman" w:hAnsi="Times New Roman" w:cs="Times New Roman"/>
        </w:rPr>
        <w:t xml:space="preserve"> Markers with </w:t>
      </w:r>
      <w:r>
        <w:rPr>
          <w:rFonts w:ascii="Times New Roman" w:hAnsi="Times New Roman" w:cs="Times New Roman"/>
        </w:rPr>
        <w:t>90</w:t>
      </w:r>
      <w:r w:rsidRPr="006E0172">
        <w:rPr>
          <w:rFonts w:ascii="Times New Roman" w:hAnsi="Times New Roman" w:cs="Times New Roman"/>
        </w:rPr>
        <w:t xml:space="preserve">% correlation are indicated in red. Misplaced markers are circled in </w:t>
      </w:r>
      <w:commentRangeStart w:id="120"/>
      <w:r w:rsidRPr="006E0172">
        <w:rPr>
          <w:rFonts w:ascii="Times New Roman" w:hAnsi="Times New Roman" w:cs="Times New Roman"/>
        </w:rPr>
        <w:t>blue</w:t>
      </w:r>
      <w:commentRangeEnd w:id="120"/>
      <w:r w:rsidR="006C3828">
        <w:rPr>
          <w:rStyle w:val="CommentReference"/>
        </w:rPr>
        <w:commentReference w:id="120"/>
      </w:r>
      <w:r w:rsidRPr="006E0172">
        <w:rPr>
          <w:rFonts w:ascii="Times New Roman" w:hAnsi="Times New Roman" w:cs="Times New Roman"/>
        </w:rPr>
        <w:t xml:space="preserve">. </w:t>
      </w:r>
    </w:p>
    <w:p w14:paraId="662B0B6E" w14:textId="77777777" w:rsidR="006E0172" w:rsidRDefault="006E0172" w:rsidP="006E0172">
      <w:pPr>
        <w:pStyle w:val="FirstParagraph"/>
        <w:spacing w:before="0" w:after="0"/>
        <w:rPr>
          <w:rFonts w:ascii="Times New Roman" w:hAnsi="Times New Roman" w:cs="Times New Roman"/>
        </w:rPr>
      </w:pPr>
    </w:p>
    <w:p w14:paraId="1C625939" w14:textId="77777777" w:rsidR="008D4A8E" w:rsidRPr="008D4A8E" w:rsidRDefault="008D4A8E" w:rsidP="008D4A8E">
      <w:pPr>
        <w:pStyle w:val="BodyText"/>
      </w:pPr>
      <w:r w:rsidRPr="008D4A8E">
        <w:rPr>
          <w:noProof/>
        </w:rPr>
        <mc:AlternateContent>
          <mc:Choice Requires="wpg">
            <w:drawing>
              <wp:inline distT="0" distB="0" distL="0" distR="0" wp14:anchorId="490DB56C" wp14:editId="2DF5C5CE">
                <wp:extent cx="5943600" cy="2996773"/>
                <wp:effectExtent l="0" t="0" r="0" b="635"/>
                <wp:docPr id="5" name="Group 16"/>
                <wp:cNvGraphicFramePr/>
                <a:graphic xmlns:a="http://schemas.openxmlformats.org/drawingml/2006/main">
                  <a:graphicData uri="http://schemas.microsoft.com/office/word/2010/wordprocessingGroup">
                    <wpg:wgp>
                      <wpg:cNvGrpSpPr/>
                      <wpg:grpSpPr>
                        <a:xfrm>
                          <a:off x="0" y="0"/>
                          <a:ext cx="5943600" cy="2996773"/>
                          <a:chOff x="0" y="0"/>
                          <a:chExt cx="60452064" cy="30480000"/>
                        </a:xfrm>
                      </wpg:grpSpPr>
                      <pic:pic xmlns:pic="http://schemas.openxmlformats.org/drawingml/2006/picture">
                        <pic:nvPicPr>
                          <pic:cNvPr id="6" name="Picture 6" descr="bin-distances.original.png"/>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0480000" cy="30480000"/>
                          </a:xfrm>
                          <a:prstGeom prst="rect">
                            <a:avLst/>
                          </a:prstGeom>
                        </pic:spPr>
                      </pic:pic>
                      <pic:pic xmlns:pic="http://schemas.openxmlformats.org/drawingml/2006/picture">
                        <pic:nvPicPr>
                          <pic:cNvPr id="10" name="Picture 10" descr="bin-distances.rearranged.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9972064" y="0"/>
                            <a:ext cx="30480000" cy="30480000"/>
                          </a:xfrm>
                          <a:prstGeom prst="rect">
                            <a:avLst/>
                          </a:prstGeom>
                        </pic:spPr>
                      </pic:pic>
                    </wpg:wgp>
                  </a:graphicData>
                </a:graphic>
              </wp:inline>
            </w:drawing>
          </mc:Choice>
          <mc:Fallback>
            <w:pict>
              <v:group id="Group 16" o:spid="_x0000_s1026" style="width:468pt;height:235.95pt;mso-position-horizontal-relative:char;mso-position-vertical-relative:line" coordsize="60452064,304800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">
                <v:shape id="Picture 6" o:spid="_x0000_s1027" type="#_x0000_t75" alt="bin-distances.original.png" style="position:absolute;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WV&#10;HCTBAAAA2gAAAA8AAABkcnMvZG93bnJldi54bWxEj0urwjAUhPcX/A/hCO40VdCr1Sg+EMTFBR8o&#10;7g7NsS02J6WJWv+9EYS7HGbmG2Yyq00hHlS53LKCbicCQZxYnXOq4HhYt4cgnEfWWFgmBS9yMJs2&#10;fiYYa/vkHT32PhUBwi5GBZn3ZSylSzIy6Dq2JA7e1VYGfZBVKnWFzwA3hexF0UAazDksZFjSMqPk&#10;tr8bBf2DvCxotK3/2Eer1fX3dCbuKdVq1vMxCE+1/w9/2xutYACfK+EGyO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WVHCTBAAAA2gAAAA8AAAAAAAAAAAAAAAAAnAIAAGRy&#10;cy9kb3ducmV2LnhtbFBLBQYAAAAABAAEAPcAAACKAwAAAAA=&#10;">
                  <v:imagedata r:id="rId24" o:title="bin-distances.original.png"/>
                  <v:path arrowok="t"/>
                </v:shape>
                <v:shape id="Picture 10" o:spid="_x0000_s1028" type="#_x0000_t75" alt="bin-distances.rearranged.png" style="position:absolute;left:29972064;width:30480000;height:3048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mz&#10;ck3EAAAA2wAAAA8AAABkcnMvZG93bnJldi54bWxEj0FrAjEQhe+F/ocwhd5qtj0U2RpFVgWhCHW1&#10;92EzTZZuJssm6tZf3zkI3mZ4b977ZrYYQ6fONKQ2soHXSQGKuIm2ZWfgeNi8TEGljGyxi0wG/ijB&#10;Yv74MMPSxgvv6VxnpySEU4kGfM59qXVqPAVMk9gTi/YTh4BZ1sFpO+BFwkOn34riXQdsWRo89lR5&#10;an7rUzDgPo8bXa9H59f94eta7ervVVUZ8/w0Lj9AZRrz3Xy73lrBF3r5RQbQ83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mzck3EAAAA2wAAAA8AAAAAAAAAAAAAAAAAnAIA&#10;AGRycy9kb3ducmV2LnhtbFBLBQYAAAAABAAEAPcAAACNAwAAAAA=&#10;">
                  <v:imagedata r:id="rId25" o:title="bin-distances.rearranged.png"/>
                  <v:path arrowok="t"/>
                </v:shape>
                <w10:anchorlock/>
              </v:group>
            </w:pict>
          </mc:Fallback>
        </mc:AlternateContent>
      </w:r>
    </w:p>
    <w:p w14:paraId="0405A685"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6</w:t>
      </w:r>
      <w:r w:rsidRPr="006E0172">
        <w:rPr>
          <w:rFonts w:ascii="Times New Roman" w:hAnsi="Times New Roman" w:cs="Times New Roman"/>
        </w:rPr>
        <w:t xml:space="preserve">. Asymmetric binary distance plots for each marker compared against every other marker before (A) and after (B) marker rearrangement. Dark blue indicates high correlation while white indicates no genetic correlation. </w:t>
      </w:r>
    </w:p>
    <w:p w14:paraId="67D1E261" w14:textId="77777777" w:rsidR="006E0172" w:rsidRPr="006E0172" w:rsidRDefault="006E0172" w:rsidP="006E0172">
      <w:pPr>
        <w:pStyle w:val="FirstParagraph"/>
        <w:spacing w:before="0" w:after="0"/>
        <w:rPr>
          <w:rFonts w:ascii="Times New Roman" w:hAnsi="Times New Roman" w:cs="Times New Roman"/>
        </w:rPr>
      </w:pPr>
    </w:p>
    <w:p w14:paraId="79E68790" w14:textId="77777777" w:rsidR="008D4A8E" w:rsidRDefault="008D4A8E" w:rsidP="006E0172">
      <w:pPr>
        <w:pStyle w:val="FirstParagraph"/>
        <w:spacing w:before="0" w:after="0"/>
        <w:rPr>
          <w:rFonts w:ascii="Times New Roman" w:hAnsi="Times New Roman" w:cs="Times New Roman"/>
        </w:rPr>
      </w:pPr>
    </w:p>
    <w:p w14:paraId="1BEBA7D6" w14:textId="77777777" w:rsidR="008D4A8E" w:rsidRDefault="008D4A8E" w:rsidP="006E0172">
      <w:pPr>
        <w:pStyle w:val="FirstParagraph"/>
        <w:spacing w:before="0" w:after="0"/>
        <w:rPr>
          <w:rFonts w:ascii="Times New Roman" w:hAnsi="Times New Roman" w:cs="Times New Roman"/>
        </w:rPr>
      </w:pPr>
    </w:p>
    <w:p w14:paraId="3A926E6C" w14:textId="77777777" w:rsidR="008D4A8E" w:rsidRDefault="008D4A8E" w:rsidP="006E0172">
      <w:pPr>
        <w:pStyle w:val="FirstParagraph"/>
        <w:spacing w:before="0" w:after="0"/>
        <w:rPr>
          <w:rFonts w:ascii="Times New Roman" w:hAnsi="Times New Roman" w:cs="Times New Roman"/>
        </w:rPr>
      </w:pPr>
    </w:p>
    <w:p w14:paraId="1EA2E91F" w14:textId="77777777" w:rsidR="008D4A8E" w:rsidRDefault="008D4A8E" w:rsidP="006E0172">
      <w:pPr>
        <w:pStyle w:val="FirstParagraph"/>
        <w:spacing w:before="0" w:after="0"/>
        <w:rPr>
          <w:rFonts w:ascii="Times New Roman" w:hAnsi="Times New Roman" w:cs="Times New Roman"/>
        </w:rPr>
      </w:pPr>
    </w:p>
    <w:p w14:paraId="6AD61377" w14:textId="77777777" w:rsidR="008D4A8E" w:rsidRDefault="008D4A8E" w:rsidP="006E0172">
      <w:pPr>
        <w:pStyle w:val="FirstParagraph"/>
        <w:spacing w:before="0" w:after="0"/>
        <w:rPr>
          <w:rFonts w:ascii="Times New Roman" w:hAnsi="Times New Roman" w:cs="Times New Roman"/>
        </w:rPr>
      </w:pPr>
    </w:p>
    <w:p w14:paraId="31B5A7D4" w14:textId="77777777" w:rsidR="008D4A8E" w:rsidRDefault="008D4A8E" w:rsidP="006E0172">
      <w:pPr>
        <w:pStyle w:val="FirstParagraph"/>
        <w:spacing w:before="0" w:after="0"/>
        <w:rPr>
          <w:rFonts w:ascii="Times New Roman" w:hAnsi="Times New Roman" w:cs="Times New Roman"/>
        </w:rPr>
      </w:pPr>
    </w:p>
    <w:p w14:paraId="20F44390" w14:textId="77777777" w:rsidR="008D4A8E" w:rsidRDefault="008D4A8E" w:rsidP="006E0172">
      <w:pPr>
        <w:pStyle w:val="FirstParagraph"/>
        <w:spacing w:before="0" w:after="0"/>
        <w:rPr>
          <w:rFonts w:ascii="Times New Roman" w:hAnsi="Times New Roman" w:cs="Times New Roman"/>
        </w:rPr>
      </w:pPr>
    </w:p>
    <w:p w14:paraId="55D0B318" w14:textId="77777777" w:rsidR="006E0172" w:rsidRPr="006E0172" w:rsidRDefault="006E0172" w:rsidP="006E0172">
      <w:pPr>
        <w:pStyle w:val="FirstParagraph"/>
        <w:spacing w:before="0" w:after="0"/>
        <w:rPr>
          <w:rFonts w:ascii="Times New Roman" w:hAnsi="Times New Roman" w:cs="Times New Roman"/>
        </w:rPr>
      </w:pPr>
    </w:p>
    <w:p w14:paraId="42737A02" w14:textId="77777777" w:rsidR="008D4A8E" w:rsidRDefault="00AF1191" w:rsidP="006E0172">
      <w:pPr>
        <w:pStyle w:val="FirstParagraph"/>
        <w:spacing w:before="0" w:after="0"/>
        <w:rPr>
          <w:rFonts w:ascii="Times New Roman" w:hAnsi="Times New Roman" w:cs="Times New Roman"/>
        </w:rPr>
      </w:pPr>
      <w:r w:rsidRPr="00AF1191">
        <w:rPr>
          <w:rFonts w:ascii="Times New Roman" w:hAnsi="Times New Roman" w:cs="Times New Roman"/>
          <w:noProof/>
        </w:rPr>
        <w:lastRenderedPageBreak/>
        <mc:AlternateContent>
          <mc:Choice Requires="wpg">
            <w:drawing>
              <wp:inline distT="0" distB="0" distL="0" distR="0" wp14:anchorId="48B233F2" wp14:editId="777FA905">
                <wp:extent cx="5943600" cy="2990312"/>
                <wp:effectExtent l="0" t="0" r="0" b="6985"/>
                <wp:docPr id="14" name="Group 5"/>
                <wp:cNvGraphicFramePr/>
                <a:graphic xmlns:a="http://schemas.openxmlformats.org/drawingml/2006/main">
                  <a:graphicData uri="http://schemas.microsoft.com/office/word/2010/wordprocessingGroup">
                    <wpg:wgp>
                      <wpg:cNvGrpSpPr/>
                      <wpg:grpSpPr>
                        <a:xfrm>
                          <a:off x="0" y="0"/>
                          <a:ext cx="5943600" cy="2990312"/>
                          <a:chOff x="0" y="0"/>
                          <a:chExt cx="57493445" cy="28925734"/>
                        </a:xfrm>
                      </wpg:grpSpPr>
                      <pic:pic xmlns:pic="http://schemas.openxmlformats.org/drawingml/2006/picture">
                        <pic:nvPicPr>
                          <pic:cNvPr id="15" name="Picture 15" descr="A10-genetic-vs-physical-v2-3.pdf"/>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8567711" cy="28567711"/>
                          </a:xfrm>
                          <a:prstGeom prst="rect">
                            <a:avLst/>
                          </a:prstGeom>
                        </pic:spPr>
                      </pic:pic>
                      <pic:pic xmlns:pic="http://schemas.openxmlformats.org/drawingml/2006/picture">
                        <pic:nvPicPr>
                          <pic:cNvPr id="17" name="Picture 17" descr="A10_genetic_vs_physical_v2.3.pdf"/>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8567711" y="0"/>
                            <a:ext cx="28925734" cy="28925734"/>
                          </a:xfrm>
                          <a:prstGeom prst="rect">
                            <a:avLst/>
                          </a:prstGeom>
                        </pic:spPr>
                      </pic:pic>
                    </wpg:wgp>
                  </a:graphicData>
                </a:graphic>
              </wp:inline>
            </w:drawing>
          </mc:Choice>
          <mc:Fallback>
            <w:pict>
              <v:group id="Group 5" o:spid="_x0000_s1026" style="width:468pt;height:235.45pt;mso-position-horizontal-relative:char;mso-position-vertical-relative:line" coordsize="57493445,28925734"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">
                <v:shape id="Picture 15" o:spid="_x0000_s1027" type="#_x0000_t75" alt="A10-genetic-vs-physical-v2-3.pdf" style="position:absolute;width:28567711;height:2856771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r5&#10;1u3CAAAA2wAAAA8AAABkcnMvZG93bnJldi54bWxEj0+LwjAQxe8L+x3CLHhbUwsuWo3iLgoevPjv&#10;PjRjU9pMShM1fnsjLHib4b3fmzfzZbStuFHva8cKRsMMBHHpdM2VgtNx8z0B4QOyxtYxKXiQh+Xi&#10;82OOhXZ33tPtECqRQtgXqMCE0BVS+tKQRT90HXHSLq63GNLaV1L3eE/htpV5lv1IizWnCwY7+jNU&#10;NoerTTXiNX/Ec2dkU09Ou9+82U3Ha6UGX3E1AxEohrf5n97qxI3h9UsaQC6e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K+dbtwgAAANsAAAAPAAAAAAAAAAAAAAAAAJwCAABk&#10;cnMvZG93bnJldi54bWxQSwUGAAAAAAQABAD3AAAAiwMAAAAA&#10;">
                  <v:imagedata r:id="rId28" o:title="A10-genetic-vs-physical-v2-3.pdf"/>
                  <v:path arrowok="t"/>
                </v:shape>
                <v:shape id="Picture 17" o:spid="_x0000_s1028" type="#_x0000_t75" alt="A10_genetic_vs_physical_v2.3.pdf" style="position:absolute;left:28567711;width:28925734;height:2892573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7W&#10;sFzBAAAA2wAAAA8AAABkcnMvZG93bnJldi54bWxET82KwjAQvi/4DmEEL6Kpuv5QjaLCgof1YPUB&#10;xmZsi82kNlHr228EYW/z8f3OYtWYUjyodoVlBYN+BII4tbrgTMHp+NObgXAeWWNpmRS8yMFq2fpa&#10;YKztkw/0SHwmQgi7GBXk3lexlC7NyaDr24o4cBdbG/QB1pnUNT5DuCnlMIom0mDBoSHHirY5pdfk&#10;bhTsb69yMjoU/H0bX39H3cGZk81ZqU67Wc9BeGr8v/jj3ukwfwrvX8IBcvkH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7WsFzBAAAA2wAAAA8AAAAAAAAAAAAAAAAAnAIAAGRy&#10;cy9kb3ducmV2LnhtbFBLBQYAAAAABAAEAPcAAACKAwAAAAA=&#10;">
                  <v:imagedata r:id="rId29" o:title="A10_genetic_vs_physical_v2.3.pdf"/>
                  <v:path arrowok="t"/>
                </v:shape>
                <w10:anchorlock/>
              </v:group>
            </w:pict>
          </mc:Fallback>
        </mc:AlternateContent>
      </w:r>
    </w:p>
    <w:p w14:paraId="631C73D8" w14:textId="77777777" w:rsidR="008D4A8E" w:rsidRDefault="008D4A8E" w:rsidP="006E0172">
      <w:pPr>
        <w:pStyle w:val="FirstParagraph"/>
        <w:spacing w:before="0" w:after="0"/>
        <w:rPr>
          <w:rFonts w:ascii="Times New Roman" w:hAnsi="Times New Roman" w:cs="Times New Roman"/>
        </w:rPr>
      </w:pPr>
    </w:p>
    <w:p w14:paraId="55950C7F" w14:textId="77777777" w:rsidR="006E0172" w:rsidRPr="006E0172" w:rsidRDefault="006E0172" w:rsidP="006E0172">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7</w:t>
      </w:r>
      <w:r w:rsidR="00AF1191">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sidR="00AF1191">
        <w:rPr>
          <w:rFonts w:ascii="Times New Roman" w:hAnsi="Times New Roman" w:cs="Times New Roman"/>
        </w:rPr>
        <w:t>h marker for chromosome A10 using genome version 1.5 (left) and fixed inversion using recombination information (right).</w:t>
      </w:r>
      <w:proofErr w:type="gramEnd"/>
    </w:p>
    <w:p w14:paraId="520D349C" w14:textId="77777777" w:rsidR="00C04362" w:rsidRDefault="00AF1191" w:rsidP="006E0172">
      <w:pPr>
        <w:pStyle w:val="FirstParagraph"/>
      </w:pPr>
      <w:r w:rsidRPr="00AF1191">
        <w:rPr>
          <w:noProof/>
        </w:rPr>
        <mc:AlternateContent>
          <mc:Choice Requires="wpg">
            <w:drawing>
              <wp:inline distT="0" distB="0" distL="0" distR="0" wp14:anchorId="77842A69" wp14:editId="245BF941">
                <wp:extent cx="5943600" cy="2985622"/>
                <wp:effectExtent l="0" t="0" r="0" b="12065"/>
                <wp:docPr id="18" name="Group 19"/>
                <wp:cNvGraphicFramePr/>
                <a:graphic xmlns:a="http://schemas.openxmlformats.org/drawingml/2006/main">
                  <a:graphicData uri="http://schemas.microsoft.com/office/word/2010/wordprocessingGroup">
                    <wpg:wgp>
                      <wpg:cNvGrpSpPr/>
                      <wpg:grpSpPr>
                        <a:xfrm>
                          <a:off x="0" y="0"/>
                          <a:ext cx="5943600" cy="2985622"/>
                          <a:chOff x="0" y="0"/>
                          <a:chExt cx="56797359" cy="28531107"/>
                        </a:xfrm>
                      </wpg:grpSpPr>
                      <pic:pic xmlns:pic="http://schemas.openxmlformats.org/drawingml/2006/picture">
                        <pic:nvPicPr>
                          <pic:cNvPr id="19" name="Picture 19" descr="A01_genetic_vs_physical_v2.3_fixed.pdf"/>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8531107" y="0"/>
                            <a:ext cx="28266252" cy="28266252"/>
                          </a:xfrm>
                          <a:prstGeom prst="rect">
                            <a:avLst/>
                          </a:prstGeom>
                        </pic:spPr>
                      </pic:pic>
                      <pic:pic xmlns:pic="http://schemas.openxmlformats.org/drawingml/2006/picture">
                        <pic:nvPicPr>
                          <pic:cNvPr id="20" name="Picture 20" descr="A01_genetic_vs_physical_v2.3.pdf"/>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8531107" cy="28531107"/>
                          </a:xfrm>
                          <a:prstGeom prst="rect">
                            <a:avLst/>
                          </a:prstGeom>
                        </pic:spPr>
                      </pic:pic>
                    </wpg:wgp>
                  </a:graphicData>
                </a:graphic>
              </wp:inline>
            </w:drawing>
          </mc:Choice>
          <mc:Fallback>
            <w:pict>
              <v:group id="Group 19" o:spid="_x0000_s1026" style="width:468pt;height:235.1pt;mso-position-horizontal-relative:char;mso-position-vertical-relative:line" coordsize="56797359,2853110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">
                <v:shape id="Picture 19" o:spid="_x0000_s1027" type="#_x0000_t75" alt="A01_genetic_vs_physical_v2.3_fixed.pdf" style="position:absolute;left:28531107;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rS&#10;N/HDAAAA2wAAAA8AAABkcnMvZG93bnJldi54bWxET0trwkAQvhf6H5Yp9CK6iUjR1FV8Qg/toVH0&#10;OuxOk2B2NmS3Jv57tyD0Nh/fc+bL3tbiSq2vHCtIRwkIYu1MxYWC42E/nILwAdlg7ZgU3MjDcvH8&#10;NMfMuI6/6ZqHQsQQ9hkqKENoMim9LsmiH7mGOHI/rrUYImwLaVrsYrit5ThJ3qTFimNDiQ1tStKX&#10;/NcqyL/0rDsfP/dduk4n08tuOzjprVKvL/3qHUSgPvyLH+4PE+fP4O+XeIBc3A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tI38cMAAADbAAAADwAAAAAAAAAAAAAAAACcAgAA&#10;ZHJzL2Rvd25yZXYueG1sUEsFBgAAAAAEAAQA9wAAAIwDAAAAAA==&#10;">
                  <v:imagedata r:id="rId32" o:title="A01_genetic_vs_physical_v2.3_fixed.pdf"/>
                  <v:path arrowok="t"/>
                </v:shape>
                <v:shape id="Picture 20" o:spid="_x0000_s1028" type="#_x0000_t75" alt="A01_genetic_vs_physical_v2.3.pdf" style="position:absolute;width:28531107;height:2853110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10;U66/AAAA2wAAAA8AAABkcnMvZG93bnJldi54bWxET01rwkAQvQv9D8sUetONHkRSVxFpodBDa2rv&#10;Q3bMRrOzYXeaxH/fPRR6fLzv7X7ynRoopjawgeWiAEVcB9tyY+D89TrfgEqCbLELTAbulGC/e5ht&#10;sbRh5BMNlTQqh3Aq0YAT6UutU+3IY1qEnjhzlxA9Soax0TbimMN9p1dFsdYeW84NDns6Oqpv1Y83&#10;IK54f3HLKg72ev3u7h+fayujMU+P0+EZlNAk/+I/95s1sMrr85f8A/TuF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PiFOuvwAAANsAAAAPAAAAAAAAAAAAAAAAAJwCAABkcnMv&#10;ZG93bnJldi54bWxQSwUGAAAAAAQABAD3AAAAiAMAAAAA&#10;">
                  <v:imagedata r:id="rId33" o:title="A01_genetic_vs_physical_v2.3.pdf"/>
                  <v:path arrowok="t"/>
                </v:shape>
                <w10:anchorlock/>
              </v:group>
            </w:pict>
          </mc:Fallback>
        </mc:AlternateContent>
      </w:r>
    </w:p>
    <w:p w14:paraId="5FA821A8" w14:textId="77777777" w:rsidR="00AF1191" w:rsidRDefault="00AF1191" w:rsidP="00AF1191">
      <w:pPr>
        <w:pStyle w:val="BodyText"/>
      </w:pPr>
    </w:p>
    <w:p w14:paraId="502013D4" w14:textId="77777777" w:rsidR="00AF1191" w:rsidRPr="006E0172" w:rsidRDefault="00AF1191" w:rsidP="00AF1191">
      <w:pPr>
        <w:pStyle w:val="FirstParagraph"/>
        <w:spacing w:before="0" w:after="0"/>
        <w:rPr>
          <w:rFonts w:ascii="Times New Roman" w:hAnsi="Times New Roman" w:cs="Times New Roman"/>
        </w:rPr>
      </w:pPr>
      <w:r w:rsidRPr="006E0172">
        <w:rPr>
          <w:rFonts w:ascii="Times New Roman" w:hAnsi="Times New Roman" w:cs="Times New Roman"/>
        </w:rPr>
        <w:t xml:space="preserve">Figure </w:t>
      </w:r>
      <w:r w:rsidR="00B54DB0">
        <w:rPr>
          <w:rFonts w:ascii="Times New Roman" w:hAnsi="Times New Roman" w:cs="Times New Roman"/>
        </w:rPr>
        <w:t>8</w:t>
      </w:r>
      <w:r>
        <w:rPr>
          <w:rFonts w:ascii="Times New Roman" w:hAnsi="Times New Roman" w:cs="Times New Roman"/>
        </w:rPr>
        <w:t>.</w:t>
      </w:r>
      <w:r w:rsidRPr="006E0172">
        <w:rPr>
          <w:rFonts w:ascii="Times New Roman" w:hAnsi="Times New Roman" w:cs="Times New Roman"/>
        </w:rPr>
        <w:t xml:space="preserve"> </w:t>
      </w:r>
      <w:proofErr w:type="gramStart"/>
      <w:r w:rsidRPr="006E0172">
        <w:rPr>
          <w:rFonts w:ascii="Times New Roman" w:hAnsi="Times New Roman" w:cs="Times New Roman"/>
        </w:rPr>
        <w:t>Physical position versus genetic position of eac</w:t>
      </w:r>
      <w:r>
        <w:rPr>
          <w:rFonts w:ascii="Times New Roman" w:hAnsi="Times New Roman" w:cs="Times New Roman"/>
        </w:rPr>
        <w:t>h marker for chromosome A01 using genome version 1.5 (left) and placed scaffolds using recombination information (right).</w:t>
      </w:r>
      <w:proofErr w:type="gramEnd"/>
    </w:p>
    <w:p w14:paraId="79A59822" w14:textId="77777777" w:rsidR="00AF1191" w:rsidRDefault="00AF1191" w:rsidP="00AF1191">
      <w:pPr>
        <w:pStyle w:val="BodyText"/>
      </w:pPr>
    </w:p>
    <w:p w14:paraId="60CA54AC" w14:textId="77777777" w:rsidR="00AF1191" w:rsidRDefault="00AF1191" w:rsidP="00AF1191">
      <w:pPr>
        <w:pStyle w:val="BodyText"/>
      </w:pPr>
    </w:p>
    <w:p w14:paraId="4D1F424B" w14:textId="77777777" w:rsidR="00AF1191" w:rsidRDefault="00AF1191" w:rsidP="00AF1191">
      <w:pPr>
        <w:pStyle w:val="FirstParagraph"/>
        <w:spacing w:before="0" w:after="0"/>
        <w:rPr>
          <w:rFonts w:ascii="Times New Roman" w:hAnsi="Times New Roman" w:cs="Times New Roman"/>
        </w:rPr>
      </w:pPr>
      <w:r w:rsidRPr="008D4A8E">
        <w:rPr>
          <w:rFonts w:ascii="Times New Roman" w:hAnsi="Times New Roman" w:cs="Times New Roman"/>
          <w:noProof/>
        </w:rPr>
        <w:lastRenderedPageBreak/>
        <w:drawing>
          <wp:inline distT="0" distB="0" distL="0" distR="0" wp14:anchorId="7775F6DF" wp14:editId="038CB510">
            <wp:extent cx="5486400" cy="3657600"/>
            <wp:effectExtent l="0" t="0" r="0" b="0"/>
            <wp:docPr id="12" name="Picture 4" descr="genetic-map-qtl-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enetic-map-qtl-figure.png"/>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433F2218" w14:textId="77777777" w:rsidR="00AF1191" w:rsidRPr="006E0172" w:rsidRDefault="00AF1191" w:rsidP="00AF1191">
      <w:pPr>
        <w:pStyle w:val="FirstParagraph"/>
        <w:spacing w:before="0" w:after="0"/>
        <w:rPr>
          <w:rFonts w:ascii="Times New Roman" w:hAnsi="Times New Roman" w:cs="Times New Roman"/>
        </w:rPr>
      </w:pPr>
      <w:r>
        <w:rPr>
          <w:rFonts w:ascii="Times New Roman" w:hAnsi="Times New Roman" w:cs="Times New Roman"/>
        </w:rPr>
        <w:t xml:space="preserve">Figure </w:t>
      </w:r>
      <w:r w:rsidR="00B54DB0">
        <w:rPr>
          <w:rFonts w:ascii="Times New Roman" w:hAnsi="Times New Roman" w:cs="Times New Roman"/>
        </w:rPr>
        <w:t>9</w:t>
      </w:r>
      <w:r w:rsidRPr="006E0172">
        <w:rPr>
          <w:rFonts w:ascii="Times New Roman" w:hAnsi="Times New Roman" w:cs="Times New Roman"/>
        </w:rPr>
        <w:t xml:space="preserve">. </w:t>
      </w:r>
      <w:proofErr w:type="gramStart"/>
      <w:r w:rsidRPr="006E0172">
        <w:rPr>
          <w:rFonts w:ascii="Times New Roman" w:hAnsi="Times New Roman" w:cs="Times New Roman"/>
        </w:rPr>
        <w:t>Old and new genetic map comparisons.</w:t>
      </w:r>
      <w:proofErr w:type="gramEnd"/>
      <w:r w:rsidRPr="006E0172">
        <w:rPr>
          <w:rFonts w:ascii="Times New Roman" w:hAnsi="Times New Roman" w:cs="Times New Roman"/>
        </w:rPr>
        <w:t xml:space="preserve"> Genetic markers for each chromosome are displayed in </w:t>
      </w:r>
      <w:proofErr w:type="spellStart"/>
      <w:r w:rsidRPr="006E0172">
        <w:rPr>
          <w:rFonts w:ascii="Times New Roman" w:hAnsi="Times New Roman" w:cs="Times New Roman"/>
        </w:rPr>
        <w:t>centimorgan</w:t>
      </w:r>
      <w:proofErr w:type="spellEnd"/>
      <w:r w:rsidRPr="006E0172">
        <w:rPr>
          <w:rFonts w:ascii="Times New Roman" w:hAnsi="Times New Roman" w:cs="Times New Roman"/>
        </w:rPr>
        <w:t xml:space="preserve"> distance (</w:t>
      </w:r>
      <w:proofErr w:type="spellStart"/>
      <w:r w:rsidRPr="006E0172">
        <w:rPr>
          <w:rFonts w:ascii="Times New Roman" w:hAnsi="Times New Roman" w:cs="Times New Roman"/>
        </w:rPr>
        <w:t>cM</w:t>
      </w:r>
      <w:proofErr w:type="spellEnd"/>
      <w:r w:rsidRPr="006E0172">
        <w:rPr>
          <w:rFonts w:ascii="Times New Roman" w:hAnsi="Times New Roman" w:cs="Times New Roman"/>
        </w:rPr>
        <w:t>) for the old (A) and new (B) genetic maps. Comparison of likelihood odds scores for flowering time QTL using the old (C) and new (D) genetic maps.</w:t>
      </w:r>
    </w:p>
    <w:p w14:paraId="680BCD4E" w14:textId="77777777" w:rsidR="00AF1191" w:rsidRDefault="00AF1191" w:rsidP="00AF1191">
      <w:pPr>
        <w:pStyle w:val="BodyText"/>
      </w:pPr>
    </w:p>
    <w:p w14:paraId="27D01A54" w14:textId="77777777" w:rsidR="00B54DB0" w:rsidRDefault="00B54DB0" w:rsidP="00AF1191">
      <w:pPr>
        <w:pStyle w:val="BodyText"/>
      </w:pPr>
      <w:r w:rsidRPr="00B54DB0">
        <w:rPr>
          <w:noProof/>
        </w:rPr>
        <w:lastRenderedPageBreak/>
        <mc:AlternateContent>
          <mc:Choice Requires="wpg">
            <w:drawing>
              <wp:inline distT="0" distB="0" distL="0" distR="0" wp14:anchorId="480AD797" wp14:editId="62FD9F35">
                <wp:extent cx="5943600" cy="5943600"/>
                <wp:effectExtent l="0" t="0" r="0" b="0"/>
                <wp:docPr id="24" name="Group 22"/>
                <wp:cNvGraphicFramePr/>
                <a:graphic xmlns:a="http://schemas.openxmlformats.org/drawingml/2006/main">
                  <a:graphicData uri="http://schemas.microsoft.com/office/word/2010/wordprocessingGroup">
                    <wpg:wgp>
                      <wpg:cNvGrpSpPr/>
                      <wpg:grpSpPr>
                        <a:xfrm>
                          <a:off x="0" y="0"/>
                          <a:ext cx="5943600" cy="5943600"/>
                          <a:chOff x="0" y="0"/>
                          <a:chExt cx="28266252" cy="28266252"/>
                        </a:xfrm>
                      </wpg:grpSpPr>
                      <pic:pic xmlns:pic="http://schemas.openxmlformats.org/drawingml/2006/picture">
                        <pic:nvPicPr>
                          <pic:cNvPr id="25" name="Picture 25" descr="A01_genetic_vs_physical_v2.3_fixed.pdf"/>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8266252" cy="28266252"/>
                          </a:xfrm>
                          <a:prstGeom prst="rect">
                            <a:avLst/>
                          </a:prstGeom>
                        </pic:spPr>
                      </pic:pic>
                      <wps:wsp>
                        <wps:cNvPr id="26" name="Freeform 26"/>
                        <wps:cNvSpPr/>
                        <wps:spPr>
                          <a:xfrm>
                            <a:off x="2889020" y="1557628"/>
                            <a:ext cx="23492086" cy="23873039"/>
                          </a:xfrm>
                          <a:custGeom>
                            <a:avLst/>
                            <a:gdLst>
                              <a:gd name="connsiteX0" fmla="*/ 23492086 w 23492086"/>
                              <a:gd name="connsiteY0" fmla="*/ 0 h 23873039"/>
                              <a:gd name="connsiteX1" fmla="*/ 22476212 w 23492086"/>
                              <a:gd name="connsiteY1" fmla="*/ 634921 h 23873039"/>
                              <a:gd name="connsiteX2" fmla="*/ 22095260 w 23492086"/>
                              <a:gd name="connsiteY2" fmla="*/ 888890 h 23873039"/>
                              <a:gd name="connsiteX3" fmla="*/ 21333354 w 23492086"/>
                              <a:gd name="connsiteY3" fmla="*/ 1142858 h 23873039"/>
                              <a:gd name="connsiteX4" fmla="*/ 20952401 w 23492086"/>
                              <a:gd name="connsiteY4" fmla="*/ 1396827 h 23873039"/>
                              <a:gd name="connsiteX5" fmla="*/ 19809543 w 23492086"/>
                              <a:gd name="connsiteY5" fmla="*/ 1650795 h 23873039"/>
                              <a:gd name="connsiteX6" fmla="*/ 19428590 w 23492086"/>
                              <a:gd name="connsiteY6" fmla="*/ 1777779 h 23873039"/>
                              <a:gd name="connsiteX7" fmla="*/ 18920653 w 23492086"/>
                              <a:gd name="connsiteY7" fmla="*/ 1904764 h 23873039"/>
                              <a:gd name="connsiteX8" fmla="*/ 18158748 w 23492086"/>
                              <a:gd name="connsiteY8" fmla="*/ 2158732 h 23873039"/>
                              <a:gd name="connsiteX9" fmla="*/ 17777795 w 23492086"/>
                              <a:gd name="connsiteY9" fmla="*/ 2285716 h 23873039"/>
                              <a:gd name="connsiteX10" fmla="*/ 17396842 w 23492086"/>
                              <a:gd name="connsiteY10" fmla="*/ 2666669 h 23873039"/>
                              <a:gd name="connsiteX11" fmla="*/ 16507952 w 23492086"/>
                              <a:gd name="connsiteY11" fmla="*/ 3047622 h 23873039"/>
                              <a:gd name="connsiteX12" fmla="*/ 15746047 w 23492086"/>
                              <a:gd name="connsiteY12" fmla="*/ 3555559 h 23873039"/>
                              <a:gd name="connsiteX13" fmla="*/ 15619063 w 23492086"/>
                              <a:gd name="connsiteY13" fmla="*/ 3936512 h 23873039"/>
                              <a:gd name="connsiteX14" fmla="*/ 15238110 w 23492086"/>
                              <a:gd name="connsiteY14" fmla="*/ 4063496 h 23873039"/>
                              <a:gd name="connsiteX15" fmla="*/ 14857157 w 23492086"/>
                              <a:gd name="connsiteY15" fmla="*/ 4317464 h 23873039"/>
                              <a:gd name="connsiteX16" fmla="*/ 14095252 w 23492086"/>
                              <a:gd name="connsiteY16" fmla="*/ 4825401 h 23873039"/>
                              <a:gd name="connsiteX17" fmla="*/ 13460330 w 23492086"/>
                              <a:gd name="connsiteY17" fmla="*/ 5333338 h 23873039"/>
                              <a:gd name="connsiteX18" fmla="*/ 12698425 w 23492086"/>
                              <a:gd name="connsiteY18" fmla="*/ 6222228 h 23873039"/>
                              <a:gd name="connsiteX19" fmla="*/ 12190488 w 23492086"/>
                              <a:gd name="connsiteY19" fmla="*/ 6984134 h 23873039"/>
                              <a:gd name="connsiteX20" fmla="*/ 11936519 w 23492086"/>
                              <a:gd name="connsiteY20" fmla="*/ 7873024 h 23873039"/>
                              <a:gd name="connsiteX21" fmla="*/ 11682551 w 23492086"/>
                              <a:gd name="connsiteY21" fmla="*/ 8888898 h 23873039"/>
                              <a:gd name="connsiteX22" fmla="*/ 11301598 w 23492086"/>
                              <a:gd name="connsiteY22" fmla="*/ 13333346 h 23873039"/>
                              <a:gd name="connsiteX23" fmla="*/ 10920645 w 23492086"/>
                              <a:gd name="connsiteY23" fmla="*/ 16253984 h 23873039"/>
                              <a:gd name="connsiteX24" fmla="*/ 10412708 w 23492086"/>
                              <a:gd name="connsiteY24" fmla="*/ 17015890 h 23873039"/>
                              <a:gd name="connsiteX25" fmla="*/ 9904771 w 23492086"/>
                              <a:gd name="connsiteY25" fmla="*/ 17142874 h 23873039"/>
                              <a:gd name="connsiteX26" fmla="*/ 9523819 w 23492086"/>
                              <a:gd name="connsiteY26" fmla="*/ 17523827 h 23873039"/>
                              <a:gd name="connsiteX27" fmla="*/ 8380960 w 23492086"/>
                              <a:gd name="connsiteY27" fmla="*/ 18285732 h 23873039"/>
                              <a:gd name="connsiteX28" fmla="*/ 8000007 w 23492086"/>
                              <a:gd name="connsiteY28" fmla="*/ 18539701 h 23873039"/>
                              <a:gd name="connsiteX29" fmla="*/ 7492070 w 23492086"/>
                              <a:gd name="connsiteY29" fmla="*/ 18920654 h 23873039"/>
                              <a:gd name="connsiteX30" fmla="*/ 7111118 w 23492086"/>
                              <a:gd name="connsiteY30" fmla="*/ 19047638 h 23873039"/>
                              <a:gd name="connsiteX31" fmla="*/ 6476196 w 23492086"/>
                              <a:gd name="connsiteY31" fmla="*/ 19555575 h 23873039"/>
                              <a:gd name="connsiteX32" fmla="*/ 6095244 w 23492086"/>
                              <a:gd name="connsiteY32" fmla="*/ 19809543 h 23873039"/>
                              <a:gd name="connsiteX33" fmla="*/ 5333338 w 23492086"/>
                              <a:gd name="connsiteY33" fmla="*/ 20063512 h 23873039"/>
                              <a:gd name="connsiteX34" fmla="*/ 4571433 w 23492086"/>
                              <a:gd name="connsiteY34" fmla="*/ 20444465 h 23873039"/>
                              <a:gd name="connsiteX35" fmla="*/ 4190480 w 23492086"/>
                              <a:gd name="connsiteY35" fmla="*/ 20698433 h 23873039"/>
                              <a:gd name="connsiteX36" fmla="*/ 3809527 w 23492086"/>
                              <a:gd name="connsiteY36" fmla="*/ 21206370 h 23873039"/>
                              <a:gd name="connsiteX37" fmla="*/ 3428574 w 23492086"/>
                              <a:gd name="connsiteY37" fmla="*/ 21460339 h 23873039"/>
                              <a:gd name="connsiteX38" fmla="*/ 2539685 w 23492086"/>
                              <a:gd name="connsiteY38" fmla="*/ 21841291 h 23873039"/>
                              <a:gd name="connsiteX39" fmla="*/ 2158732 w 23492086"/>
                              <a:gd name="connsiteY39" fmla="*/ 22095260 h 23873039"/>
                              <a:gd name="connsiteX40" fmla="*/ 1777779 w 23492086"/>
                              <a:gd name="connsiteY40" fmla="*/ 22222244 h 23873039"/>
                              <a:gd name="connsiteX41" fmla="*/ 1523811 w 23492086"/>
                              <a:gd name="connsiteY41" fmla="*/ 22603197 h 23873039"/>
                              <a:gd name="connsiteX42" fmla="*/ 761905 w 23492086"/>
                              <a:gd name="connsiteY42" fmla="*/ 22984150 h 23873039"/>
                              <a:gd name="connsiteX43" fmla="*/ 634921 w 23492086"/>
                              <a:gd name="connsiteY43" fmla="*/ 23365102 h 23873039"/>
                              <a:gd name="connsiteX44" fmla="*/ 253968 w 23492086"/>
                              <a:gd name="connsiteY44" fmla="*/ 23619071 h 23873039"/>
                              <a:gd name="connsiteX45" fmla="*/ 0 w 23492086"/>
                              <a:gd name="connsiteY45" fmla="*/ 23873039 h 2387303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23492086" h="23873039">
                                <a:moveTo>
                                  <a:pt x="23492086" y="0"/>
                                </a:moveTo>
                                <a:cubicBezTo>
                                  <a:pt x="22034855" y="1165785"/>
                                  <a:pt x="23468779" y="138637"/>
                                  <a:pt x="22476212" y="634921"/>
                                </a:cubicBezTo>
                                <a:cubicBezTo>
                                  <a:pt x="22339708" y="703173"/>
                                  <a:pt x="22234722" y="826907"/>
                                  <a:pt x="22095260" y="888890"/>
                                </a:cubicBezTo>
                                <a:cubicBezTo>
                                  <a:pt x="21850627" y="997616"/>
                                  <a:pt x="21333354" y="1142858"/>
                                  <a:pt x="21333354" y="1142858"/>
                                </a:cubicBezTo>
                                <a:cubicBezTo>
                                  <a:pt x="21206370" y="1227514"/>
                                  <a:pt x="21092677" y="1336709"/>
                                  <a:pt x="20952401" y="1396827"/>
                                </a:cubicBezTo>
                                <a:cubicBezTo>
                                  <a:pt x="20769903" y="1475040"/>
                                  <a:pt x="19954181" y="1614635"/>
                                  <a:pt x="19809543" y="1650795"/>
                                </a:cubicBezTo>
                                <a:cubicBezTo>
                                  <a:pt x="19679686" y="1683259"/>
                                  <a:pt x="19557293" y="1741007"/>
                                  <a:pt x="19428590" y="1777779"/>
                                </a:cubicBezTo>
                                <a:cubicBezTo>
                                  <a:pt x="19260782" y="1825724"/>
                                  <a:pt x="19087816" y="1854615"/>
                                  <a:pt x="18920653" y="1904764"/>
                                </a:cubicBezTo>
                                <a:cubicBezTo>
                                  <a:pt x="18664237" y="1981689"/>
                                  <a:pt x="18412716" y="2074076"/>
                                  <a:pt x="18158748" y="2158732"/>
                                </a:cubicBezTo>
                                <a:lnTo>
                                  <a:pt x="17777795" y="2285716"/>
                                </a:lnTo>
                                <a:cubicBezTo>
                                  <a:pt x="17650811" y="2412700"/>
                                  <a:pt x="17542975" y="2562288"/>
                                  <a:pt x="17396842" y="2666669"/>
                                </a:cubicBezTo>
                                <a:cubicBezTo>
                                  <a:pt x="17122239" y="2862814"/>
                                  <a:pt x="16818840" y="2943993"/>
                                  <a:pt x="16507952" y="3047622"/>
                                </a:cubicBezTo>
                                <a:cubicBezTo>
                                  <a:pt x="16253984" y="3216934"/>
                                  <a:pt x="15842570" y="3265990"/>
                                  <a:pt x="15746047" y="3555559"/>
                                </a:cubicBezTo>
                                <a:cubicBezTo>
                                  <a:pt x="15703719" y="3682543"/>
                                  <a:pt x="15713712" y="3841863"/>
                                  <a:pt x="15619063" y="3936512"/>
                                </a:cubicBezTo>
                                <a:cubicBezTo>
                                  <a:pt x="15524414" y="4031161"/>
                                  <a:pt x="15357832" y="4003635"/>
                                  <a:pt x="15238110" y="4063496"/>
                                </a:cubicBezTo>
                                <a:cubicBezTo>
                                  <a:pt x="15101606" y="4131748"/>
                                  <a:pt x="14984141" y="4232808"/>
                                  <a:pt x="14857157" y="4317464"/>
                                </a:cubicBezTo>
                                <a:cubicBezTo>
                                  <a:pt x="14219557" y="5273867"/>
                                  <a:pt x="15079245" y="4169406"/>
                                  <a:pt x="14095252" y="4825401"/>
                                </a:cubicBezTo>
                                <a:cubicBezTo>
                                  <a:pt x="12946493" y="5591240"/>
                                  <a:pt x="14705729" y="4918206"/>
                                  <a:pt x="13460330" y="5333338"/>
                                </a:cubicBezTo>
                                <a:cubicBezTo>
                                  <a:pt x="13021878" y="5771791"/>
                                  <a:pt x="13078525" y="5679228"/>
                                  <a:pt x="12698425" y="6222228"/>
                                </a:cubicBezTo>
                                <a:cubicBezTo>
                                  <a:pt x="12523386" y="6472284"/>
                                  <a:pt x="12287011" y="6694565"/>
                                  <a:pt x="12190488" y="6984134"/>
                                </a:cubicBezTo>
                                <a:cubicBezTo>
                                  <a:pt x="11886022" y="7897534"/>
                                  <a:pt x="12255419" y="6756877"/>
                                  <a:pt x="11936519" y="7873024"/>
                                </a:cubicBezTo>
                                <a:cubicBezTo>
                                  <a:pt x="11767696" y="8463902"/>
                                  <a:pt x="11793195" y="8114387"/>
                                  <a:pt x="11682551" y="8888898"/>
                                </a:cubicBezTo>
                                <a:cubicBezTo>
                                  <a:pt x="11520495" y="10023294"/>
                                  <a:pt x="11334949" y="12833077"/>
                                  <a:pt x="11301598" y="13333346"/>
                                </a:cubicBezTo>
                                <a:cubicBezTo>
                                  <a:pt x="11188903" y="15023773"/>
                                  <a:pt x="11529079" y="15239927"/>
                                  <a:pt x="10920645" y="16253984"/>
                                </a:cubicBezTo>
                                <a:cubicBezTo>
                                  <a:pt x="10763604" y="16515719"/>
                                  <a:pt x="10708827" y="16941860"/>
                                  <a:pt x="10412708" y="17015890"/>
                                </a:cubicBezTo>
                                <a:lnTo>
                                  <a:pt x="9904771" y="17142874"/>
                                </a:lnTo>
                                <a:cubicBezTo>
                                  <a:pt x="9777787" y="17269858"/>
                                  <a:pt x="9665573" y="17413574"/>
                                  <a:pt x="9523819" y="17523827"/>
                                </a:cubicBezTo>
                                <a:cubicBezTo>
                                  <a:pt x="9523804" y="17523839"/>
                                  <a:pt x="8571444" y="18158742"/>
                                  <a:pt x="8380960" y="18285732"/>
                                </a:cubicBezTo>
                                <a:cubicBezTo>
                                  <a:pt x="8253976" y="18370388"/>
                                  <a:pt x="8122100" y="18448131"/>
                                  <a:pt x="8000007" y="18539701"/>
                                </a:cubicBezTo>
                                <a:cubicBezTo>
                                  <a:pt x="7830695" y="18666685"/>
                                  <a:pt x="7675825" y="18815651"/>
                                  <a:pt x="7492070" y="18920654"/>
                                </a:cubicBezTo>
                                <a:cubicBezTo>
                                  <a:pt x="7375853" y="18987064"/>
                                  <a:pt x="7238102" y="19005310"/>
                                  <a:pt x="7111118" y="19047638"/>
                                </a:cubicBezTo>
                                <a:cubicBezTo>
                                  <a:pt x="6682995" y="19689822"/>
                                  <a:pt x="7089557" y="19248895"/>
                                  <a:pt x="6476196" y="19555575"/>
                                </a:cubicBezTo>
                                <a:cubicBezTo>
                                  <a:pt x="6339692" y="19623827"/>
                                  <a:pt x="6234706" y="19747560"/>
                                  <a:pt x="6095244" y="19809543"/>
                                </a:cubicBezTo>
                                <a:cubicBezTo>
                                  <a:pt x="5850611" y="19918269"/>
                                  <a:pt x="5556083" y="19915015"/>
                                  <a:pt x="5333338" y="20063512"/>
                                </a:cubicBezTo>
                                <a:cubicBezTo>
                                  <a:pt x="4241579" y="20791350"/>
                                  <a:pt x="5622907" y="19918727"/>
                                  <a:pt x="4571433" y="20444465"/>
                                </a:cubicBezTo>
                                <a:cubicBezTo>
                                  <a:pt x="4434929" y="20512717"/>
                                  <a:pt x="4317464" y="20613777"/>
                                  <a:pt x="4190480" y="20698433"/>
                                </a:cubicBezTo>
                                <a:cubicBezTo>
                                  <a:pt x="4063496" y="20867745"/>
                                  <a:pt x="3959179" y="21056718"/>
                                  <a:pt x="3809527" y="21206370"/>
                                </a:cubicBezTo>
                                <a:cubicBezTo>
                                  <a:pt x="3701611" y="21314286"/>
                                  <a:pt x="3561082" y="21384620"/>
                                  <a:pt x="3428574" y="21460339"/>
                                </a:cubicBezTo>
                                <a:cubicBezTo>
                                  <a:pt x="2989215" y="21711401"/>
                                  <a:pt x="2967072" y="21698829"/>
                                  <a:pt x="2539685" y="21841291"/>
                                </a:cubicBezTo>
                                <a:cubicBezTo>
                                  <a:pt x="2412701" y="21925947"/>
                                  <a:pt x="2295236" y="22027008"/>
                                  <a:pt x="2158732" y="22095260"/>
                                </a:cubicBezTo>
                                <a:cubicBezTo>
                                  <a:pt x="2039010" y="22155121"/>
                                  <a:pt x="1882301" y="22138627"/>
                                  <a:pt x="1777779" y="22222244"/>
                                </a:cubicBezTo>
                                <a:cubicBezTo>
                                  <a:pt x="1658606" y="22317583"/>
                                  <a:pt x="1631727" y="22495281"/>
                                  <a:pt x="1523811" y="22603197"/>
                                </a:cubicBezTo>
                                <a:cubicBezTo>
                                  <a:pt x="1277650" y="22849358"/>
                                  <a:pt x="1071741" y="22880871"/>
                                  <a:pt x="761905" y="22984150"/>
                                </a:cubicBezTo>
                                <a:cubicBezTo>
                                  <a:pt x="719577" y="23111134"/>
                                  <a:pt x="718538" y="23260580"/>
                                  <a:pt x="634921" y="23365102"/>
                                </a:cubicBezTo>
                                <a:cubicBezTo>
                                  <a:pt x="539582" y="23484275"/>
                                  <a:pt x="373141" y="23523732"/>
                                  <a:pt x="253968" y="23619071"/>
                                </a:cubicBezTo>
                                <a:cubicBezTo>
                                  <a:pt x="160481" y="23693861"/>
                                  <a:pt x="84656" y="23788383"/>
                                  <a:pt x="0" y="23873039"/>
                                </a:cubicBezTo>
                              </a:path>
                            </a:pathLst>
                          </a:custGeom>
                          <a:noFill/>
                          <a:ln w="57150" cmpd="sng">
                            <a:solidFill>
                              <a:srgbClr val="FF0000"/>
                            </a:solidFill>
                          </a:ln>
                          <a:effectLst/>
                        </wps:spPr>
                        <wps:style>
                          <a:lnRef idx="2">
                            <a:schemeClr val="accent1"/>
                          </a:lnRef>
                          <a:fillRef idx="0">
                            <a:schemeClr val="accent1"/>
                          </a:fillRef>
                          <a:effectRef idx="1">
                            <a:schemeClr val="accent1"/>
                          </a:effectRef>
                          <a:fontRef idx="minor">
                            <a:schemeClr val="tx1"/>
                          </a:fontRef>
                        </wps:style>
                        <wps:txbx>
                          <w:txbxContent>
                            <w:p w14:paraId="782775CF" w14:textId="77777777" w:rsidR="002337E3" w:rsidRDefault="002337E3" w:rsidP="00B54DB0">
                              <w:pPr>
                                <w:rPr>
                                  <w:rFonts w:eastAsia="Times New Roman" w:cs="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2" o:spid="_x0000_s1026" style="width:468pt;height:468pt;mso-position-horizontal-relative:char;mso-position-vertical-relative:line" coordsize="28266252,28266252"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A01_genetic_vs_physical_v2.3_fixed.pdf" style="position:absolute;width:28266252;height:282662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TT&#10;f47EAAAA2wAAAA8AAABkcnMvZG93bnJldi54bWxEj0FrwkAUhO8F/8PyhN7qRltFoqtIqaW9VRME&#10;b4/sMxvMvg3ZNcb++m5B8DjMzDfMct3bWnTU+sqxgvEoAUFcOF1xqSDPti9zED4ga6wdk4IbeViv&#10;Bk9LTLW78o66fShFhLBPUYEJoUml9IUhi37kGuLonVxrMUTZllK3eI1wW8tJksykxYrjgsGG3g0V&#10;5/3FKsjyj/HuJ2Tm+Nn9vta3Q/f2nUulnof9ZgEiUB8e4Xv7SyuYTOH/S/wBcvU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TTf47EAAAA2wAAAA8AAAAAAAAAAAAAAAAAnAIA&#10;AGRycy9kb3ducmV2LnhtbFBLBQYAAAAABAAEAPcAAACNAwAAAAA=&#10;">
                  <v:imagedata r:id="rId36" o:title="A01_genetic_vs_physical_v2.3_fixed.pdf"/>
                  <v:path arrowok="t"/>
                </v:shape>
                <v:shape id="Freeform 26" o:spid="_x0000_s1028" style="position:absolute;left:2889020;top:1557628;width:23492086;height:23873039;visibility:visible;mso-wrap-style:square;v-text-anchor:middle" coordsize="23492086,23873039"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Q98wwAA&#10;ANsAAAAPAAAAZHJzL2Rvd25yZXYueG1sRI/LisJAFET3A/MPzR1wN3biiI+YVnREcOHGxwdc0jcP&#10;TN8O6VajX28Lgsuiqk5R6aIztbhS6yrLCuJ+BII4s7riQsHpuPmdgHAeWWNtmRTcycFi/v2VYqLt&#10;jfd0PfhCBAi7BBWU3jeJlC4ryaDr24Y4eLltDfog20LqFm8Bbmo5iKKRNFhxWCixof+SsvPhYhQY&#10;X52m081uuIpxfIl3+fpR/x2V6v10yxkIT53/hN/trVYwGMHrS/gBcv4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DQ98wwAAANsAAAAPAAAAAAAAAAAAAAAAAJcCAABkcnMvZG93&#10;bnJldi54bWxQSwUGAAAAAAQABAD1AAAAhwMAAAAA&#10;" adj="-11796480,,5400" path="m23492086,0c22034855,1165785,23468779,138637,22476212,634921,22339708,703173,22234722,826907,22095260,888890,21850627,997616,21333354,1142858,21333354,1142858,21206370,1227514,21092677,1336709,20952401,1396827,20769903,1475040,19954181,1614635,19809543,1650795,19679686,1683259,19557293,1741007,19428590,1777779,19260782,1825724,19087816,1854615,18920653,1904764,18664237,1981689,18412716,2074076,18158748,2158732l17777795,2285716c17650811,2412700,17542975,2562288,17396842,2666669,17122239,2862814,16818840,2943993,16507952,3047622,16253984,3216934,15842570,3265990,15746047,3555559,15703719,3682543,15713712,3841863,15619063,3936512,15524414,4031161,15357832,4003635,15238110,4063496,15101606,4131748,14984141,4232808,14857157,4317464,14219557,5273867,15079245,4169406,14095252,4825401,12946493,5591240,14705729,4918206,13460330,5333338,13021878,5771791,13078525,5679228,12698425,6222228,12523386,6472284,12287011,6694565,12190488,6984134,11886022,7897534,12255419,6756877,11936519,7873024,11767696,8463902,11793195,8114387,11682551,8888898,11520495,10023294,11334949,12833077,11301598,13333346,11188903,15023773,11529079,15239927,10920645,16253984,10763604,16515719,10708827,16941860,10412708,17015890l9904771,17142874c9777787,17269858,9665573,17413574,9523819,17523827,9523804,17523839,8571444,18158742,8380960,18285732,8253976,18370388,8122100,18448131,8000007,18539701,7830695,18666685,7675825,18815651,7492070,18920654,7375853,18987064,7238102,19005310,7111118,19047638,6682995,19689822,7089557,19248895,6476196,19555575,6339692,19623827,6234706,19747560,6095244,19809543,5850611,19918269,5556083,19915015,5333338,20063512,4241579,20791350,5622907,19918727,4571433,20444465,4434929,20512717,4317464,20613777,4190480,20698433,4063496,20867745,3959179,21056718,3809527,21206370,3701611,21314286,3561082,21384620,3428574,21460339,2989215,21711401,2967072,21698829,2539685,21841291,2412701,21925947,2295236,22027008,2158732,22095260,2039010,22155121,1882301,22138627,1777779,22222244,1658606,22317583,1631727,22495281,1523811,22603197,1277650,22849358,1071741,22880871,761905,22984150,719577,23111134,718538,23260580,634921,23365102,539582,23484275,373141,23523732,253968,23619071,160481,23693861,84656,23788383,,23873039e" filled="f" strokecolor="red" strokeweight="4.5pt">
                  <v:stroke joinstyle="miter"/>
                  <v:formulas/>
                  <v:path arrowok="t" o:connecttype="custom" o:connectlocs="23492086,0;22476212,634921;22095260,888890;21333354,1142858;20952401,1396827;19809543,1650795;19428590,1777779;18920653,1904764;18158748,2158732;17777795,2285716;17396842,2666669;16507952,3047622;15746047,3555559;15619063,3936512;15238110,4063496;14857157,4317464;14095252,4825401;13460330,5333338;12698425,6222228;12190488,6984134;11936519,7873024;11682551,8888898;11301598,13333346;10920645,16253984;10412708,17015890;9904771,17142874;9523819,17523827;8380960,18285732;8000007,18539701;7492070,18920654;7111118,19047638;6476196,19555575;6095244,19809543;5333338,20063512;4571433,20444465;4190480,20698433;3809527,21206370;3428574,21460339;2539685,21841291;2158732,22095260;1777779,22222244;1523811,22603197;761905,22984150;634921,23365102;253968,23619071;0,23873039" o:connectangles="0,0,0,0,0,0,0,0,0,0,0,0,0,0,0,0,0,0,0,0,0,0,0,0,0,0,0,0,0,0,0,0,0,0,0,0,0,0,0,0,0,0,0,0,0,0" textboxrect="0,0,23492086,23873039"/>
                  <v:textbox>
                    <w:txbxContent>
                      <w:p w14:paraId="782775CF" w14:textId="77777777" w:rsidR="002337E3" w:rsidRDefault="002337E3" w:rsidP="00B54DB0">
                        <w:pPr>
                          <w:rPr>
                            <w:rFonts w:eastAsia="Times New Roman" w:cs="Times New Roman"/>
                          </w:rPr>
                        </w:pPr>
                      </w:p>
                    </w:txbxContent>
                  </v:textbox>
                </v:shape>
                <w10:anchorlock/>
              </v:group>
            </w:pict>
          </mc:Fallback>
        </mc:AlternateContent>
      </w:r>
    </w:p>
    <w:p w14:paraId="758EDF0E" w14:textId="77777777" w:rsidR="00B54DB0" w:rsidRDefault="00B54DB0" w:rsidP="00AF1191">
      <w:pPr>
        <w:pStyle w:val="BodyText"/>
        <w:rPr>
          <w:ins w:id="121" w:author="Robert" w:date="2016-07-04T13:16:00Z"/>
        </w:rPr>
      </w:pPr>
      <w:r>
        <w:t xml:space="preserve">Figure 10. </w:t>
      </w:r>
      <w:proofErr w:type="gramStart"/>
      <w:r>
        <w:t xml:space="preserve">Example spline regression for converting between genetic and physical distance for </w:t>
      </w:r>
      <w:proofErr w:type="spellStart"/>
      <w:r>
        <w:t>subsetting</w:t>
      </w:r>
      <w:proofErr w:type="spellEnd"/>
      <w:r>
        <w:t xml:space="preserve"> genomic ranges for genes underlying significant </w:t>
      </w:r>
      <w:commentRangeStart w:id="122"/>
      <w:r>
        <w:t>QTL</w:t>
      </w:r>
      <w:commentRangeEnd w:id="122"/>
      <w:r w:rsidR="006C3828">
        <w:rPr>
          <w:rStyle w:val="CommentReference"/>
        </w:rPr>
        <w:commentReference w:id="122"/>
      </w:r>
      <w:r>
        <w:t>.</w:t>
      </w:r>
      <w:proofErr w:type="gramEnd"/>
      <w:r>
        <w:t xml:space="preserve"> </w:t>
      </w:r>
    </w:p>
    <w:p w14:paraId="61EAA3B0" w14:textId="77777777" w:rsidR="00DE0FEB" w:rsidRDefault="00DE0FEB" w:rsidP="00AF1191">
      <w:pPr>
        <w:pStyle w:val="BodyText"/>
        <w:rPr>
          <w:ins w:id="123" w:author="Robert" w:date="2016-07-04T13:16:00Z"/>
        </w:rPr>
      </w:pPr>
    </w:p>
    <w:p w14:paraId="05D2B88D" w14:textId="69705DF8" w:rsidR="00DE0FEB" w:rsidRDefault="00DE0FEB" w:rsidP="00AF1191">
      <w:pPr>
        <w:pStyle w:val="BodyText"/>
        <w:rPr>
          <w:ins w:id="124" w:author="Robert" w:date="2016-07-04T13:16:00Z"/>
        </w:rPr>
      </w:pPr>
      <w:ins w:id="125" w:author="Robert" w:date="2016-07-04T13:16:00Z">
        <w:r>
          <w:t>Bibliography</w:t>
        </w:r>
      </w:ins>
    </w:p>
    <w:p w14:paraId="239422E2" w14:textId="77777777" w:rsidR="002337E3" w:rsidRPr="002337E3" w:rsidRDefault="00DE0FEB" w:rsidP="002337E3">
      <w:pPr>
        <w:pStyle w:val="Bibliography"/>
        <w:rPr>
          <w:ins w:id="126" w:author="Robert" w:date="2016-07-04T13:32:00Z"/>
          <w:rFonts w:ascii="Cambria"/>
          <w:rPrChange w:id="127" w:author="Robert" w:date="2016-07-04T13:32:00Z">
            <w:rPr>
              <w:ins w:id="128" w:author="Robert" w:date="2016-07-04T13:32:00Z"/>
            </w:rPr>
          </w:rPrChange>
        </w:rPr>
        <w:pPrChange w:id="129" w:author="Robert" w:date="2016-07-04T13:32:00Z">
          <w:pPr>
            <w:widowControl w:val="0"/>
            <w:autoSpaceDE w:val="0"/>
            <w:autoSpaceDN w:val="0"/>
            <w:adjustRightInd w:val="0"/>
          </w:pPr>
        </w:pPrChange>
      </w:pPr>
      <w:ins w:id="130" w:author="Robert" w:date="2016-07-04T13:17:00Z">
        <w:r>
          <w:fldChar w:fldCharType="begin"/>
        </w:r>
      </w:ins>
      <w:ins w:id="131" w:author="Robert" w:date="2016-07-04T13:23:00Z">
        <w:r w:rsidR="00182891">
          <w:instrText xml:space="preserve"> ADDIN ZOTERO_BIBL {"custom":[]} CSL_BIBLIOGRAPHY </w:instrText>
        </w:r>
      </w:ins>
      <w:r>
        <w:fldChar w:fldCharType="separate"/>
      </w:r>
      <w:ins w:id="132" w:author="Robert" w:date="2016-07-04T13:32:00Z">
        <w:r w:rsidR="002337E3" w:rsidRPr="002337E3">
          <w:rPr>
            <w:rFonts w:ascii="Cambria"/>
            <w:rPrChange w:id="133" w:author="Robert" w:date="2016-07-04T13:32:00Z">
              <w:rPr/>
            </w:rPrChange>
          </w:rPr>
          <w:t xml:space="preserve">Brock, M. T., J. M. </w:t>
        </w:r>
        <w:proofErr w:type="spellStart"/>
        <w:r w:rsidR="002337E3" w:rsidRPr="002337E3">
          <w:rPr>
            <w:rFonts w:ascii="Cambria"/>
            <w:rPrChange w:id="134" w:author="Robert" w:date="2016-07-04T13:32:00Z">
              <w:rPr/>
            </w:rPrChange>
          </w:rPr>
          <w:t>Dechaine</w:t>
        </w:r>
        <w:proofErr w:type="spellEnd"/>
        <w:r w:rsidR="002337E3" w:rsidRPr="002337E3">
          <w:rPr>
            <w:rFonts w:ascii="Cambria"/>
            <w:rPrChange w:id="135" w:author="Robert" w:date="2016-07-04T13:32:00Z">
              <w:rPr/>
            </w:rPrChange>
          </w:rPr>
          <w:t xml:space="preserve">, F. L. </w:t>
        </w:r>
        <w:proofErr w:type="spellStart"/>
        <w:r w:rsidR="002337E3" w:rsidRPr="002337E3">
          <w:rPr>
            <w:rFonts w:ascii="Cambria"/>
            <w:rPrChange w:id="136" w:author="Robert" w:date="2016-07-04T13:32:00Z">
              <w:rPr/>
            </w:rPrChange>
          </w:rPr>
          <w:t>Iniguez-Luy</w:t>
        </w:r>
        <w:proofErr w:type="spellEnd"/>
        <w:r w:rsidR="002337E3" w:rsidRPr="002337E3">
          <w:rPr>
            <w:rFonts w:ascii="Cambria"/>
            <w:rPrChange w:id="137" w:author="Robert" w:date="2016-07-04T13:32:00Z">
              <w:rPr/>
            </w:rPrChange>
          </w:rPr>
          <w:t xml:space="preserve">, J. N. </w:t>
        </w:r>
        <w:proofErr w:type="spellStart"/>
        <w:r w:rsidR="002337E3" w:rsidRPr="002337E3">
          <w:rPr>
            <w:rFonts w:ascii="Cambria"/>
            <w:rPrChange w:id="138" w:author="Robert" w:date="2016-07-04T13:32:00Z">
              <w:rPr/>
            </w:rPrChange>
          </w:rPr>
          <w:t>Maloof</w:t>
        </w:r>
        <w:proofErr w:type="spellEnd"/>
        <w:r w:rsidR="002337E3" w:rsidRPr="002337E3">
          <w:rPr>
            <w:rFonts w:ascii="Cambria"/>
            <w:rPrChange w:id="139" w:author="Robert" w:date="2016-07-04T13:32:00Z">
              <w:rPr/>
            </w:rPrChange>
          </w:rPr>
          <w:t xml:space="preserve">, J. R. </w:t>
        </w:r>
        <w:proofErr w:type="spellStart"/>
        <w:r w:rsidR="002337E3" w:rsidRPr="002337E3">
          <w:rPr>
            <w:rFonts w:ascii="Cambria"/>
            <w:rPrChange w:id="140" w:author="Robert" w:date="2016-07-04T13:32:00Z">
              <w:rPr/>
            </w:rPrChange>
          </w:rPr>
          <w:t>Stinchcombe</w:t>
        </w:r>
        <w:proofErr w:type="spellEnd"/>
        <w:r w:rsidR="002337E3" w:rsidRPr="002337E3">
          <w:rPr>
            <w:rFonts w:ascii="Cambria"/>
            <w:rPrChange w:id="141" w:author="Robert" w:date="2016-07-04T13:32:00Z">
              <w:rPr/>
            </w:rPrChange>
          </w:rPr>
          <w:t xml:space="preserve"> </w:t>
        </w:r>
        <w:r w:rsidR="002337E3" w:rsidRPr="002337E3">
          <w:rPr>
            <w:rFonts w:ascii="Cambria"/>
            <w:i/>
            <w:iCs/>
            <w:rPrChange w:id="142" w:author="Robert" w:date="2016-07-04T13:32:00Z">
              <w:rPr>
                <w:i/>
                <w:iCs/>
              </w:rPr>
            </w:rPrChange>
          </w:rPr>
          <w:t>et al.</w:t>
        </w:r>
        <w:r w:rsidR="002337E3" w:rsidRPr="002337E3">
          <w:rPr>
            <w:rFonts w:ascii="Cambria"/>
            <w:rPrChange w:id="143" w:author="Robert" w:date="2016-07-04T13:32:00Z">
              <w:rPr/>
            </w:rPrChange>
          </w:rPr>
          <w:t>, 2010 Floral Genetic Architecture: An Examination of QTL Architecture Underlying Floral (</w:t>
        </w:r>
        <w:proofErr w:type="gramStart"/>
        <w:r w:rsidR="002337E3" w:rsidRPr="002337E3">
          <w:rPr>
            <w:rFonts w:ascii="Cambria"/>
            <w:rPrChange w:id="144" w:author="Robert" w:date="2016-07-04T13:32:00Z">
              <w:rPr/>
            </w:rPrChange>
          </w:rPr>
          <w:t>Co)Variation</w:t>
        </w:r>
        <w:proofErr w:type="gramEnd"/>
        <w:r w:rsidR="002337E3" w:rsidRPr="002337E3">
          <w:rPr>
            <w:rFonts w:ascii="Cambria"/>
            <w:rPrChange w:id="145" w:author="Robert" w:date="2016-07-04T13:32:00Z">
              <w:rPr/>
            </w:rPrChange>
          </w:rPr>
          <w:t xml:space="preserve"> Across Environments. </w:t>
        </w:r>
        <w:proofErr w:type="gramStart"/>
        <w:r w:rsidR="002337E3" w:rsidRPr="002337E3">
          <w:rPr>
            <w:rFonts w:ascii="Cambria"/>
            <w:rPrChange w:id="146" w:author="Robert" w:date="2016-07-04T13:32:00Z">
              <w:rPr/>
            </w:rPrChange>
          </w:rPr>
          <w:t>Genetics 186: 1451–1465.</w:t>
        </w:r>
        <w:proofErr w:type="gramEnd"/>
      </w:ins>
    </w:p>
    <w:p w14:paraId="050AEDE7" w14:textId="77777777" w:rsidR="002337E3" w:rsidRPr="002337E3" w:rsidRDefault="002337E3" w:rsidP="002337E3">
      <w:pPr>
        <w:pStyle w:val="Bibliography"/>
        <w:rPr>
          <w:ins w:id="147" w:author="Robert" w:date="2016-07-04T13:32:00Z"/>
          <w:rFonts w:ascii="Cambria"/>
          <w:rPrChange w:id="148" w:author="Robert" w:date="2016-07-04T13:32:00Z">
            <w:rPr>
              <w:ins w:id="149" w:author="Robert" w:date="2016-07-04T13:32:00Z"/>
            </w:rPr>
          </w:rPrChange>
        </w:rPr>
        <w:pPrChange w:id="150" w:author="Robert" w:date="2016-07-04T13:32:00Z">
          <w:pPr>
            <w:widowControl w:val="0"/>
            <w:autoSpaceDE w:val="0"/>
            <w:autoSpaceDN w:val="0"/>
            <w:adjustRightInd w:val="0"/>
          </w:pPr>
        </w:pPrChange>
      </w:pPr>
      <w:proofErr w:type="spellStart"/>
      <w:ins w:id="151" w:author="Robert" w:date="2016-07-04T13:32:00Z">
        <w:r w:rsidRPr="002337E3">
          <w:rPr>
            <w:rFonts w:ascii="Cambria"/>
            <w:rPrChange w:id="152" w:author="Robert" w:date="2016-07-04T13:32:00Z">
              <w:rPr/>
            </w:rPrChange>
          </w:rPr>
          <w:t>Devisetty</w:t>
        </w:r>
        <w:proofErr w:type="spellEnd"/>
        <w:r w:rsidRPr="002337E3">
          <w:rPr>
            <w:rFonts w:ascii="Cambria"/>
            <w:rPrChange w:id="153" w:author="Robert" w:date="2016-07-04T13:32:00Z">
              <w:rPr/>
            </w:rPrChange>
          </w:rPr>
          <w:t xml:space="preserve">, U. K., M. F. Covington, A. V. Tat, S. </w:t>
        </w:r>
        <w:proofErr w:type="spellStart"/>
        <w:r w:rsidRPr="002337E3">
          <w:rPr>
            <w:rFonts w:ascii="Cambria"/>
            <w:rPrChange w:id="154" w:author="Robert" w:date="2016-07-04T13:32:00Z">
              <w:rPr/>
            </w:rPrChange>
          </w:rPr>
          <w:t>Lekkala</w:t>
        </w:r>
        <w:proofErr w:type="spellEnd"/>
        <w:r w:rsidRPr="002337E3">
          <w:rPr>
            <w:rFonts w:ascii="Cambria"/>
            <w:rPrChange w:id="155" w:author="Robert" w:date="2016-07-04T13:32:00Z">
              <w:rPr/>
            </w:rPrChange>
          </w:rPr>
          <w:t xml:space="preserve">, and J. N. </w:t>
        </w:r>
        <w:proofErr w:type="spellStart"/>
        <w:r w:rsidRPr="002337E3">
          <w:rPr>
            <w:rFonts w:ascii="Cambria"/>
            <w:rPrChange w:id="156" w:author="Robert" w:date="2016-07-04T13:32:00Z">
              <w:rPr/>
            </w:rPrChange>
          </w:rPr>
          <w:t>Maloof</w:t>
        </w:r>
        <w:proofErr w:type="spellEnd"/>
        <w:r w:rsidRPr="002337E3">
          <w:rPr>
            <w:rFonts w:ascii="Cambria"/>
            <w:rPrChange w:id="157" w:author="Robert" w:date="2016-07-04T13:32:00Z">
              <w:rPr/>
            </w:rPrChange>
          </w:rPr>
          <w:t xml:space="preserve">, 2014 Polymorphism Identification and Improved Genome Annotation of Brassica </w:t>
        </w:r>
        <w:proofErr w:type="spellStart"/>
        <w:r w:rsidRPr="002337E3">
          <w:rPr>
            <w:rFonts w:ascii="Cambria"/>
            <w:rPrChange w:id="158" w:author="Robert" w:date="2016-07-04T13:32:00Z">
              <w:rPr/>
            </w:rPrChange>
          </w:rPr>
          <w:t>rapa</w:t>
        </w:r>
        <w:proofErr w:type="spellEnd"/>
        <w:r w:rsidRPr="002337E3">
          <w:rPr>
            <w:rFonts w:ascii="Cambria"/>
            <w:rPrChange w:id="159" w:author="Robert" w:date="2016-07-04T13:32:00Z">
              <w:rPr/>
            </w:rPrChange>
          </w:rPr>
          <w:t xml:space="preserve"> Through Deep RNA Sequencing. </w:t>
        </w:r>
        <w:proofErr w:type="gramStart"/>
        <w:r w:rsidRPr="002337E3">
          <w:rPr>
            <w:rFonts w:ascii="Cambria"/>
            <w:rPrChange w:id="160" w:author="Robert" w:date="2016-07-04T13:32:00Z">
              <w:rPr/>
            </w:rPrChange>
          </w:rPr>
          <w:t>G3 Genes Genomes Genet.</w:t>
        </w:r>
        <w:proofErr w:type="gramEnd"/>
        <w:r w:rsidRPr="002337E3">
          <w:rPr>
            <w:rFonts w:ascii="Cambria"/>
            <w:rPrChange w:id="161" w:author="Robert" w:date="2016-07-04T13:32:00Z">
              <w:rPr/>
            </w:rPrChange>
          </w:rPr>
          <w:t xml:space="preserve"> </w:t>
        </w:r>
        <w:proofErr w:type="gramStart"/>
        <w:r w:rsidRPr="002337E3">
          <w:rPr>
            <w:rFonts w:ascii="Cambria"/>
            <w:rPrChange w:id="162" w:author="Robert" w:date="2016-07-04T13:32:00Z">
              <w:rPr/>
            </w:rPrChange>
          </w:rPr>
          <w:t>4: 2065–2078.</w:t>
        </w:r>
        <w:proofErr w:type="gramEnd"/>
      </w:ins>
    </w:p>
    <w:p w14:paraId="0F557A6F" w14:textId="77777777" w:rsidR="002337E3" w:rsidRPr="002337E3" w:rsidRDefault="002337E3" w:rsidP="002337E3">
      <w:pPr>
        <w:pStyle w:val="Bibliography"/>
        <w:rPr>
          <w:ins w:id="163" w:author="Robert" w:date="2016-07-04T13:32:00Z"/>
          <w:rFonts w:ascii="Cambria"/>
          <w:rPrChange w:id="164" w:author="Robert" w:date="2016-07-04T13:32:00Z">
            <w:rPr>
              <w:ins w:id="165" w:author="Robert" w:date="2016-07-04T13:32:00Z"/>
            </w:rPr>
          </w:rPrChange>
        </w:rPr>
        <w:pPrChange w:id="166" w:author="Robert" w:date="2016-07-04T13:32:00Z">
          <w:pPr>
            <w:widowControl w:val="0"/>
            <w:autoSpaceDE w:val="0"/>
            <w:autoSpaceDN w:val="0"/>
            <w:adjustRightInd w:val="0"/>
          </w:pPr>
        </w:pPrChange>
      </w:pPr>
      <w:proofErr w:type="spellStart"/>
      <w:ins w:id="167" w:author="Robert" w:date="2016-07-04T13:32:00Z">
        <w:r w:rsidRPr="002337E3">
          <w:rPr>
            <w:rFonts w:ascii="Cambria"/>
            <w:rPrChange w:id="168" w:author="Robert" w:date="2016-07-04T13:32:00Z">
              <w:rPr/>
            </w:rPrChange>
          </w:rPr>
          <w:t>Iniguez-Luy</w:t>
        </w:r>
        <w:proofErr w:type="spellEnd"/>
        <w:r w:rsidRPr="002337E3">
          <w:rPr>
            <w:rFonts w:ascii="Cambria"/>
            <w:rPrChange w:id="169" w:author="Robert" w:date="2016-07-04T13:32:00Z">
              <w:rPr/>
            </w:rPrChange>
          </w:rPr>
          <w:t xml:space="preserve">, F. L., L. Lukens, M. W. </w:t>
        </w:r>
        <w:proofErr w:type="spellStart"/>
        <w:r w:rsidRPr="002337E3">
          <w:rPr>
            <w:rFonts w:ascii="Cambria"/>
            <w:rPrChange w:id="170" w:author="Robert" w:date="2016-07-04T13:32:00Z">
              <w:rPr/>
            </w:rPrChange>
          </w:rPr>
          <w:t>Farnham</w:t>
        </w:r>
        <w:proofErr w:type="spellEnd"/>
        <w:r w:rsidRPr="002337E3">
          <w:rPr>
            <w:rFonts w:ascii="Cambria"/>
            <w:rPrChange w:id="171" w:author="Robert" w:date="2016-07-04T13:32:00Z">
              <w:rPr/>
            </w:rPrChange>
          </w:rPr>
          <w:t xml:space="preserve">, R. M. </w:t>
        </w:r>
        <w:proofErr w:type="spellStart"/>
        <w:r w:rsidRPr="002337E3">
          <w:rPr>
            <w:rFonts w:ascii="Cambria"/>
            <w:rPrChange w:id="172" w:author="Robert" w:date="2016-07-04T13:32:00Z">
              <w:rPr/>
            </w:rPrChange>
          </w:rPr>
          <w:t>Amasino</w:t>
        </w:r>
        <w:proofErr w:type="spellEnd"/>
        <w:r w:rsidRPr="002337E3">
          <w:rPr>
            <w:rFonts w:ascii="Cambria"/>
            <w:rPrChange w:id="173" w:author="Robert" w:date="2016-07-04T13:32:00Z">
              <w:rPr/>
            </w:rPrChange>
          </w:rPr>
          <w:t xml:space="preserve">, and T. C. Osborn, 2009 Development of public immortal mapping populations, molecular markers and linkage maps for rapid cycling Brassica </w:t>
        </w:r>
        <w:proofErr w:type="spellStart"/>
        <w:proofErr w:type="gramStart"/>
        <w:r w:rsidRPr="002337E3">
          <w:rPr>
            <w:rFonts w:ascii="Cambria"/>
            <w:rPrChange w:id="174" w:author="Robert" w:date="2016-07-04T13:32:00Z">
              <w:rPr/>
            </w:rPrChange>
          </w:rPr>
          <w:t>rapa</w:t>
        </w:r>
        <w:proofErr w:type="spellEnd"/>
        <w:proofErr w:type="gramEnd"/>
        <w:r w:rsidRPr="002337E3">
          <w:rPr>
            <w:rFonts w:ascii="Cambria"/>
            <w:rPrChange w:id="175" w:author="Robert" w:date="2016-07-04T13:32:00Z">
              <w:rPr/>
            </w:rPrChange>
          </w:rPr>
          <w:t xml:space="preserve"> and B. </w:t>
        </w:r>
        <w:proofErr w:type="spellStart"/>
        <w:r w:rsidRPr="002337E3">
          <w:rPr>
            <w:rFonts w:ascii="Cambria"/>
            <w:rPrChange w:id="176" w:author="Robert" w:date="2016-07-04T13:32:00Z">
              <w:rPr/>
            </w:rPrChange>
          </w:rPr>
          <w:t>oleracea</w:t>
        </w:r>
        <w:proofErr w:type="spellEnd"/>
        <w:r w:rsidRPr="002337E3">
          <w:rPr>
            <w:rFonts w:ascii="Cambria"/>
            <w:rPrChange w:id="177" w:author="Robert" w:date="2016-07-04T13:32:00Z">
              <w:rPr/>
            </w:rPrChange>
          </w:rPr>
          <w:t xml:space="preserve">. </w:t>
        </w:r>
        <w:proofErr w:type="spellStart"/>
        <w:r w:rsidRPr="002337E3">
          <w:rPr>
            <w:rFonts w:ascii="Cambria"/>
            <w:rPrChange w:id="178" w:author="Robert" w:date="2016-07-04T13:32:00Z">
              <w:rPr/>
            </w:rPrChange>
          </w:rPr>
          <w:t>Theor</w:t>
        </w:r>
        <w:proofErr w:type="spellEnd"/>
        <w:r w:rsidRPr="002337E3">
          <w:rPr>
            <w:rFonts w:ascii="Cambria"/>
            <w:rPrChange w:id="179" w:author="Robert" w:date="2016-07-04T13:32:00Z">
              <w:rPr/>
            </w:rPrChange>
          </w:rPr>
          <w:t xml:space="preserve">. Appl. Genet. </w:t>
        </w:r>
        <w:proofErr w:type="gramStart"/>
        <w:r w:rsidRPr="002337E3">
          <w:rPr>
            <w:rFonts w:ascii="Cambria"/>
            <w:rPrChange w:id="180" w:author="Robert" w:date="2016-07-04T13:32:00Z">
              <w:rPr/>
            </w:rPrChange>
          </w:rPr>
          <w:t>120: 31–43.</w:t>
        </w:r>
        <w:proofErr w:type="gramEnd"/>
      </w:ins>
    </w:p>
    <w:p w14:paraId="5D469AB0" w14:textId="77777777" w:rsidR="002337E3" w:rsidRPr="002337E3" w:rsidRDefault="002337E3" w:rsidP="002337E3">
      <w:pPr>
        <w:pStyle w:val="Bibliography"/>
        <w:rPr>
          <w:ins w:id="181" w:author="Robert" w:date="2016-07-04T13:32:00Z"/>
          <w:rFonts w:ascii="Cambria"/>
          <w:rPrChange w:id="182" w:author="Robert" w:date="2016-07-04T13:32:00Z">
            <w:rPr>
              <w:ins w:id="183" w:author="Robert" w:date="2016-07-04T13:32:00Z"/>
            </w:rPr>
          </w:rPrChange>
        </w:rPr>
        <w:pPrChange w:id="184" w:author="Robert" w:date="2016-07-04T13:32:00Z">
          <w:pPr>
            <w:widowControl w:val="0"/>
            <w:autoSpaceDE w:val="0"/>
            <w:autoSpaceDN w:val="0"/>
            <w:adjustRightInd w:val="0"/>
          </w:pPr>
        </w:pPrChange>
      </w:pPr>
      <w:ins w:id="185" w:author="Robert" w:date="2016-07-04T13:32:00Z">
        <w:r w:rsidRPr="002337E3">
          <w:rPr>
            <w:rFonts w:ascii="Cambria"/>
            <w:rPrChange w:id="186" w:author="Robert" w:date="2016-07-04T13:32:00Z">
              <w:rPr/>
            </w:rPrChange>
          </w:rPr>
          <w:t xml:space="preserve">Koenig, D., J. M. Jimenez-Gomez, S. Kimura, D. </w:t>
        </w:r>
        <w:proofErr w:type="spellStart"/>
        <w:r w:rsidRPr="002337E3">
          <w:rPr>
            <w:rFonts w:ascii="Cambria"/>
            <w:rPrChange w:id="187" w:author="Robert" w:date="2016-07-04T13:32:00Z">
              <w:rPr/>
            </w:rPrChange>
          </w:rPr>
          <w:t>Fulop</w:t>
        </w:r>
        <w:proofErr w:type="spellEnd"/>
        <w:r w:rsidRPr="002337E3">
          <w:rPr>
            <w:rFonts w:ascii="Cambria"/>
            <w:rPrChange w:id="188" w:author="Robert" w:date="2016-07-04T13:32:00Z">
              <w:rPr/>
            </w:rPrChange>
          </w:rPr>
          <w:t xml:space="preserve">, D. H. </w:t>
        </w:r>
        <w:proofErr w:type="spellStart"/>
        <w:r w:rsidRPr="002337E3">
          <w:rPr>
            <w:rFonts w:ascii="Cambria"/>
            <w:rPrChange w:id="189" w:author="Robert" w:date="2016-07-04T13:32:00Z">
              <w:rPr/>
            </w:rPrChange>
          </w:rPr>
          <w:t>Chitwood</w:t>
        </w:r>
        <w:proofErr w:type="spellEnd"/>
        <w:r w:rsidRPr="002337E3">
          <w:rPr>
            <w:rFonts w:ascii="Cambria"/>
            <w:rPrChange w:id="190" w:author="Robert" w:date="2016-07-04T13:32:00Z">
              <w:rPr/>
            </w:rPrChange>
          </w:rPr>
          <w:t xml:space="preserve"> </w:t>
        </w:r>
        <w:r w:rsidRPr="002337E3">
          <w:rPr>
            <w:rFonts w:ascii="Cambria"/>
            <w:i/>
            <w:iCs/>
            <w:rPrChange w:id="191" w:author="Robert" w:date="2016-07-04T13:32:00Z">
              <w:rPr>
                <w:i/>
                <w:iCs/>
              </w:rPr>
            </w:rPrChange>
          </w:rPr>
          <w:t>et al.</w:t>
        </w:r>
        <w:r w:rsidRPr="002337E3">
          <w:rPr>
            <w:rFonts w:ascii="Cambria"/>
            <w:rPrChange w:id="192" w:author="Robert" w:date="2016-07-04T13:32:00Z">
              <w:rPr/>
            </w:rPrChange>
          </w:rPr>
          <w:t xml:space="preserve">, 2013 Comparative </w:t>
        </w:r>
        <w:proofErr w:type="spellStart"/>
        <w:r w:rsidRPr="002337E3">
          <w:rPr>
            <w:rFonts w:ascii="Cambria"/>
            <w:rPrChange w:id="193" w:author="Robert" w:date="2016-07-04T13:32:00Z">
              <w:rPr/>
            </w:rPrChange>
          </w:rPr>
          <w:t>transcriptomics</w:t>
        </w:r>
        <w:proofErr w:type="spellEnd"/>
        <w:r w:rsidRPr="002337E3">
          <w:rPr>
            <w:rFonts w:ascii="Cambria"/>
            <w:rPrChange w:id="194" w:author="Robert" w:date="2016-07-04T13:32:00Z">
              <w:rPr/>
            </w:rPrChange>
          </w:rPr>
          <w:t xml:space="preserve"> reveals patterns of selection in domesticated and wild tomato. Proc. Natl. Acad. Sci. 110: E2655–E2662.</w:t>
        </w:r>
      </w:ins>
    </w:p>
    <w:p w14:paraId="78A92BC6" w14:textId="77777777" w:rsidR="002337E3" w:rsidRPr="002337E3" w:rsidRDefault="002337E3" w:rsidP="002337E3">
      <w:pPr>
        <w:pStyle w:val="Bibliography"/>
        <w:rPr>
          <w:ins w:id="195" w:author="Robert" w:date="2016-07-04T13:32:00Z"/>
          <w:rFonts w:ascii="Cambria"/>
          <w:rPrChange w:id="196" w:author="Robert" w:date="2016-07-04T13:32:00Z">
            <w:rPr>
              <w:ins w:id="197" w:author="Robert" w:date="2016-07-04T13:32:00Z"/>
            </w:rPr>
          </w:rPrChange>
        </w:rPr>
        <w:pPrChange w:id="198" w:author="Robert" w:date="2016-07-04T13:32:00Z">
          <w:pPr>
            <w:widowControl w:val="0"/>
            <w:autoSpaceDE w:val="0"/>
            <w:autoSpaceDN w:val="0"/>
            <w:adjustRightInd w:val="0"/>
          </w:pPr>
        </w:pPrChange>
      </w:pPr>
      <w:ins w:id="199" w:author="Robert" w:date="2016-07-04T13:32:00Z">
        <w:r w:rsidRPr="002337E3">
          <w:rPr>
            <w:rFonts w:ascii="Cambria"/>
            <w:rPrChange w:id="200" w:author="Robert" w:date="2016-07-04T13:32:00Z">
              <w:rPr/>
            </w:rPrChange>
          </w:rPr>
          <w:t xml:space="preserve">Kumar, S., T. W. Banks, S. </w:t>
        </w:r>
        <w:proofErr w:type="spellStart"/>
        <w:r w:rsidRPr="002337E3">
          <w:rPr>
            <w:rFonts w:ascii="Cambria"/>
            <w:rPrChange w:id="201" w:author="Robert" w:date="2016-07-04T13:32:00Z">
              <w:rPr/>
            </w:rPrChange>
          </w:rPr>
          <w:t>Cloutier</w:t>
        </w:r>
        <w:proofErr w:type="spellEnd"/>
        <w:r w:rsidRPr="002337E3">
          <w:rPr>
            <w:rFonts w:ascii="Cambria"/>
            <w:rPrChange w:id="202" w:author="Robert" w:date="2016-07-04T13:32:00Z">
              <w:rPr/>
            </w:rPrChange>
          </w:rPr>
          <w:t xml:space="preserve">, S. Kumar, T. W. Banks </w:t>
        </w:r>
        <w:r w:rsidRPr="002337E3">
          <w:rPr>
            <w:rFonts w:ascii="Cambria"/>
            <w:i/>
            <w:iCs/>
            <w:rPrChange w:id="203" w:author="Robert" w:date="2016-07-04T13:32:00Z">
              <w:rPr>
                <w:i/>
                <w:iCs/>
              </w:rPr>
            </w:rPrChange>
          </w:rPr>
          <w:t>et al.</w:t>
        </w:r>
        <w:r w:rsidRPr="002337E3">
          <w:rPr>
            <w:rFonts w:ascii="Cambria"/>
            <w:rPrChange w:id="204" w:author="Robert" w:date="2016-07-04T13:32:00Z">
              <w:rPr/>
            </w:rPrChange>
          </w:rPr>
          <w:t>, 2012 SNP Discovery through Next-Generation Sequencing and Its Applications, SNP Discovery through Next-Generation Sequencing and Its Applications. Int. J. Plant Genomics Int. J. Plant Genomics 2012, 2012: e831460.</w:t>
        </w:r>
      </w:ins>
    </w:p>
    <w:p w14:paraId="0D0142F8" w14:textId="77777777" w:rsidR="002337E3" w:rsidRPr="002337E3" w:rsidRDefault="002337E3" w:rsidP="002337E3">
      <w:pPr>
        <w:pStyle w:val="Bibliography"/>
        <w:rPr>
          <w:ins w:id="205" w:author="Robert" w:date="2016-07-04T13:32:00Z"/>
          <w:rFonts w:ascii="Cambria"/>
          <w:rPrChange w:id="206" w:author="Robert" w:date="2016-07-04T13:32:00Z">
            <w:rPr>
              <w:ins w:id="207" w:author="Robert" w:date="2016-07-04T13:32:00Z"/>
            </w:rPr>
          </w:rPrChange>
        </w:rPr>
        <w:pPrChange w:id="208" w:author="Robert" w:date="2016-07-04T13:32:00Z">
          <w:pPr>
            <w:widowControl w:val="0"/>
            <w:autoSpaceDE w:val="0"/>
            <w:autoSpaceDN w:val="0"/>
            <w:adjustRightInd w:val="0"/>
          </w:pPr>
        </w:pPrChange>
      </w:pPr>
      <w:ins w:id="209" w:author="Robert" w:date="2016-07-04T13:32:00Z">
        <w:r w:rsidRPr="002337E3">
          <w:rPr>
            <w:rFonts w:ascii="Cambria"/>
            <w:rPrChange w:id="210" w:author="Robert" w:date="2016-07-04T13:32:00Z">
              <w:rPr/>
            </w:rPrChange>
          </w:rPr>
          <w:t xml:space="preserve">Lai, K., C. Duran, P. J. </w:t>
        </w:r>
        <w:proofErr w:type="spellStart"/>
        <w:r w:rsidRPr="002337E3">
          <w:rPr>
            <w:rFonts w:ascii="Cambria"/>
            <w:rPrChange w:id="211" w:author="Robert" w:date="2016-07-04T13:32:00Z">
              <w:rPr/>
            </w:rPrChange>
          </w:rPr>
          <w:t>Berkman</w:t>
        </w:r>
        <w:proofErr w:type="spellEnd"/>
        <w:r w:rsidRPr="002337E3">
          <w:rPr>
            <w:rFonts w:ascii="Cambria"/>
            <w:rPrChange w:id="212" w:author="Robert" w:date="2016-07-04T13:32:00Z">
              <w:rPr/>
            </w:rPrChange>
          </w:rPr>
          <w:t xml:space="preserve">, M. T. </w:t>
        </w:r>
        <w:proofErr w:type="spellStart"/>
        <w:r w:rsidRPr="002337E3">
          <w:rPr>
            <w:rFonts w:ascii="Cambria"/>
            <w:rPrChange w:id="213" w:author="Robert" w:date="2016-07-04T13:32:00Z">
              <w:rPr/>
            </w:rPrChange>
          </w:rPr>
          <w:t>Lorenc</w:t>
        </w:r>
        <w:proofErr w:type="spellEnd"/>
        <w:r w:rsidRPr="002337E3">
          <w:rPr>
            <w:rFonts w:ascii="Cambria"/>
            <w:rPrChange w:id="214" w:author="Robert" w:date="2016-07-04T13:32:00Z">
              <w:rPr/>
            </w:rPrChange>
          </w:rPr>
          <w:t xml:space="preserve">, J. Stiller </w:t>
        </w:r>
        <w:r w:rsidRPr="002337E3">
          <w:rPr>
            <w:rFonts w:ascii="Cambria"/>
            <w:i/>
            <w:iCs/>
            <w:rPrChange w:id="215" w:author="Robert" w:date="2016-07-04T13:32:00Z">
              <w:rPr>
                <w:i/>
                <w:iCs/>
              </w:rPr>
            </w:rPrChange>
          </w:rPr>
          <w:t>et al.</w:t>
        </w:r>
        <w:r w:rsidRPr="002337E3">
          <w:rPr>
            <w:rFonts w:ascii="Cambria"/>
            <w:rPrChange w:id="216" w:author="Robert" w:date="2016-07-04T13:32:00Z">
              <w:rPr/>
            </w:rPrChange>
          </w:rPr>
          <w:t xml:space="preserve">, 2012 Single nucleotide polymorphism discovery from wheat next-generation sequence data. Plant </w:t>
        </w:r>
        <w:proofErr w:type="spellStart"/>
        <w:r w:rsidRPr="002337E3">
          <w:rPr>
            <w:rFonts w:ascii="Cambria"/>
            <w:rPrChange w:id="217" w:author="Robert" w:date="2016-07-04T13:32:00Z">
              <w:rPr/>
            </w:rPrChange>
          </w:rPr>
          <w:t>Biotechnol</w:t>
        </w:r>
        <w:proofErr w:type="spellEnd"/>
        <w:r w:rsidRPr="002337E3">
          <w:rPr>
            <w:rFonts w:ascii="Cambria"/>
            <w:rPrChange w:id="218" w:author="Robert" w:date="2016-07-04T13:32:00Z">
              <w:rPr/>
            </w:rPrChange>
          </w:rPr>
          <w:t>. J. 10: 743–749.</w:t>
        </w:r>
      </w:ins>
    </w:p>
    <w:p w14:paraId="0472D746" w14:textId="77777777" w:rsidR="002337E3" w:rsidRPr="002337E3" w:rsidRDefault="002337E3" w:rsidP="002337E3">
      <w:pPr>
        <w:pStyle w:val="Bibliography"/>
        <w:rPr>
          <w:ins w:id="219" w:author="Robert" w:date="2016-07-04T13:32:00Z"/>
          <w:rFonts w:ascii="Cambria"/>
          <w:rPrChange w:id="220" w:author="Robert" w:date="2016-07-04T13:32:00Z">
            <w:rPr>
              <w:ins w:id="221" w:author="Robert" w:date="2016-07-04T13:32:00Z"/>
            </w:rPr>
          </w:rPrChange>
        </w:rPr>
        <w:pPrChange w:id="222" w:author="Robert" w:date="2016-07-04T13:32:00Z">
          <w:pPr>
            <w:widowControl w:val="0"/>
            <w:autoSpaceDE w:val="0"/>
            <w:autoSpaceDN w:val="0"/>
            <w:adjustRightInd w:val="0"/>
          </w:pPr>
        </w:pPrChange>
      </w:pPr>
      <w:ins w:id="223" w:author="Robert" w:date="2016-07-04T13:32:00Z">
        <w:r w:rsidRPr="002337E3">
          <w:rPr>
            <w:rFonts w:ascii="Cambria"/>
            <w:rPrChange w:id="224" w:author="Robert" w:date="2016-07-04T13:32:00Z">
              <w:rPr/>
            </w:rPrChange>
          </w:rPr>
          <w:t xml:space="preserve">Trick, M., Y. Long, J. </w:t>
        </w:r>
        <w:proofErr w:type="spellStart"/>
        <w:r w:rsidRPr="002337E3">
          <w:rPr>
            <w:rFonts w:ascii="Cambria"/>
            <w:rPrChange w:id="225" w:author="Robert" w:date="2016-07-04T13:32:00Z">
              <w:rPr/>
            </w:rPrChange>
          </w:rPr>
          <w:t>Meng</w:t>
        </w:r>
        <w:proofErr w:type="spellEnd"/>
        <w:r w:rsidRPr="002337E3">
          <w:rPr>
            <w:rFonts w:ascii="Cambria"/>
            <w:rPrChange w:id="226" w:author="Robert" w:date="2016-07-04T13:32:00Z">
              <w:rPr/>
            </w:rPrChange>
          </w:rPr>
          <w:t xml:space="preserve">, and I. Bancroft, 2009 Single nucleotide polymorphism (SNP) discovery in the </w:t>
        </w:r>
        <w:proofErr w:type="spellStart"/>
        <w:r w:rsidRPr="002337E3">
          <w:rPr>
            <w:rFonts w:ascii="Cambria"/>
            <w:rPrChange w:id="227" w:author="Robert" w:date="2016-07-04T13:32:00Z">
              <w:rPr/>
            </w:rPrChange>
          </w:rPr>
          <w:t>polyploid</w:t>
        </w:r>
        <w:proofErr w:type="spellEnd"/>
        <w:r w:rsidRPr="002337E3">
          <w:rPr>
            <w:rFonts w:ascii="Cambria"/>
            <w:rPrChange w:id="228" w:author="Robert" w:date="2016-07-04T13:32:00Z">
              <w:rPr/>
            </w:rPrChange>
          </w:rPr>
          <w:t xml:space="preserve"> Brassica </w:t>
        </w:r>
        <w:proofErr w:type="spellStart"/>
        <w:r w:rsidRPr="002337E3">
          <w:rPr>
            <w:rFonts w:ascii="Cambria"/>
            <w:rPrChange w:id="229" w:author="Robert" w:date="2016-07-04T13:32:00Z">
              <w:rPr/>
            </w:rPrChange>
          </w:rPr>
          <w:t>napus</w:t>
        </w:r>
        <w:proofErr w:type="spellEnd"/>
        <w:r w:rsidRPr="002337E3">
          <w:rPr>
            <w:rFonts w:ascii="Cambria"/>
            <w:rPrChange w:id="230" w:author="Robert" w:date="2016-07-04T13:32:00Z">
              <w:rPr/>
            </w:rPrChange>
          </w:rPr>
          <w:t xml:space="preserve"> using </w:t>
        </w:r>
        <w:proofErr w:type="spellStart"/>
        <w:r w:rsidRPr="002337E3">
          <w:rPr>
            <w:rFonts w:ascii="Cambria"/>
            <w:rPrChange w:id="231" w:author="Robert" w:date="2016-07-04T13:32:00Z">
              <w:rPr/>
            </w:rPrChange>
          </w:rPr>
          <w:t>Solexa</w:t>
        </w:r>
        <w:proofErr w:type="spellEnd"/>
        <w:r w:rsidRPr="002337E3">
          <w:rPr>
            <w:rFonts w:ascii="Cambria"/>
            <w:rPrChange w:id="232" w:author="Robert" w:date="2016-07-04T13:32:00Z">
              <w:rPr/>
            </w:rPrChange>
          </w:rPr>
          <w:t xml:space="preserve"> </w:t>
        </w:r>
        <w:proofErr w:type="spellStart"/>
        <w:r w:rsidRPr="002337E3">
          <w:rPr>
            <w:rFonts w:ascii="Cambria"/>
            <w:rPrChange w:id="233" w:author="Robert" w:date="2016-07-04T13:32:00Z">
              <w:rPr/>
            </w:rPrChange>
          </w:rPr>
          <w:t>transcriptome</w:t>
        </w:r>
        <w:proofErr w:type="spellEnd"/>
        <w:r w:rsidRPr="002337E3">
          <w:rPr>
            <w:rFonts w:ascii="Cambria"/>
            <w:rPrChange w:id="234" w:author="Robert" w:date="2016-07-04T13:32:00Z">
              <w:rPr/>
            </w:rPrChange>
          </w:rPr>
          <w:t xml:space="preserve"> sequencing. Plant </w:t>
        </w:r>
        <w:proofErr w:type="spellStart"/>
        <w:r w:rsidRPr="002337E3">
          <w:rPr>
            <w:rFonts w:ascii="Cambria"/>
            <w:rPrChange w:id="235" w:author="Robert" w:date="2016-07-04T13:32:00Z">
              <w:rPr/>
            </w:rPrChange>
          </w:rPr>
          <w:t>Biotechnol</w:t>
        </w:r>
        <w:proofErr w:type="spellEnd"/>
        <w:r w:rsidRPr="002337E3">
          <w:rPr>
            <w:rFonts w:ascii="Cambria"/>
            <w:rPrChange w:id="236" w:author="Robert" w:date="2016-07-04T13:32:00Z">
              <w:rPr/>
            </w:rPrChange>
          </w:rPr>
          <w:t>. J. 7: 334–346.</w:t>
        </w:r>
      </w:ins>
    </w:p>
    <w:p w14:paraId="7FFEB4F0" w14:textId="23D32413" w:rsidR="00DE0FEB" w:rsidRPr="00AF1191" w:rsidRDefault="00DE0FEB" w:rsidP="00AF1191">
      <w:pPr>
        <w:pStyle w:val="BodyText"/>
      </w:pPr>
      <w:ins w:id="237" w:author="Robert" w:date="2016-07-04T13:17:00Z">
        <w:r>
          <w:fldChar w:fldCharType="end"/>
        </w:r>
      </w:ins>
    </w:p>
    <w:sectPr w:rsidR="00DE0FEB" w:rsidRPr="00AF1191" w:rsidSect="006E017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7" w:author="Robert" w:date="2016-07-04T11:43:00Z" w:initials="R">
    <w:p w14:paraId="01964109" w14:textId="32D3811C" w:rsidR="002337E3" w:rsidRDefault="002337E3">
      <w:pPr>
        <w:pStyle w:val="CommentText"/>
      </w:pPr>
      <w:r>
        <w:rPr>
          <w:rStyle w:val="CommentReference"/>
        </w:rPr>
        <w:annotationRef/>
      </w:r>
      <w:proofErr w:type="gramStart"/>
      <w:r w:rsidRPr="00BB1904">
        <w:rPr>
          <w:rFonts w:ascii="Times New Roman" w:hAnsi="Times New Roman" w:cs="Times New Roman"/>
        </w:rPr>
        <w:t>.(</w:t>
      </w:r>
      <w:proofErr w:type="gramEnd"/>
      <w:r w:rsidRPr="00BB1904">
        <w:rPr>
          <w:rFonts w:ascii="Times New Roman" w:hAnsi="Times New Roman" w:cs="Times New Roman"/>
        </w:rPr>
        <w:t xml:space="preserve">Q: What other metrics to include? reads per expressed gene? # of genes hit per sample? Depth </w:t>
      </w:r>
      <w:proofErr w:type="spellStart"/>
      <w:r w:rsidRPr="00BB1904">
        <w:rPr>
          <w:rFonts w:ascii="Times New Roman" w:hAnsi="Times New Roman" w:cs="Times New Roman"/>
        </w:rPr>
        <w:t>vs</w:t>
      </w:r>
      <w:proofErr w:type="spellEnd"/>
      <w:r w:rsidRPr="00BB1904">
        <w:rPr>
          <w:rFonts w:ascii="Times New Roman" w:hAnsi="Times New Roman" w:cs="Times New Roman"/>
        </w:rPr>
        <w:t xml:space="preserve"> reads mapped?)(Q: Should we add a table with some stats/numbers?)</w:t>
      </w:r>
    </w:p>
  </w:comment>
  <w:comment w:id="91" w:author="Robert" w:date="2016-07-04T11:43:00Z" w:initials="R">
    <w:p w14:paraId="3E009164" w14:textId="5FDA2A20" w:rsidR="002337E3" w:rsidRDefault="002337E3">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Q: Show representative RIL or region of a RIL in main or supplemental?</w:t>
      </w:r>
      <w:r w:rsidRPr="006E0172">
        <w:rPr>
          <w:rFonts w:ascii="Times New Roman" w:hAnsi="Times New Roman" w:cs="Times New Roman"/>
        </w:rPr>
        <w:t>)</w:t>
      </w:r>
    </w:p>
  </w:comment>
  <w:comment w:id="93" w:author="Robert" w:date="2016-07-04T11:55:00Z" w:initials="R">
    <w:p w14:paraId="6AD3CC91" w14:textId="3B7DECB8" w:rsidR="002337E3" w:rsidRDefault="002337E3">
      <w:pPr>
        <w:pStyle w:val="CommentText"/>
      </w:pPr>
      <w:r>
        <w:rPr>
          <w:rStyle w:val="CommentReference"/>
        </w:rPr>
        <w:annotationRef/>
      </w:r>
      <w:r w:rsidRPr="006E0172">
        <w:rPr>
          <w:rFonts w:ascii="Times New Roman" w:hAnsi="Times New Roman" w:cs="Times New Roman"/>
        </w:rPr>
        <w:t>{==</w:t>
      </w:r>
      <w:proofErr w:type="gramStart"/>
      <w:r w:rsidRPr="006E0172">
        <w:rPr>
          <w:rFonts w:ascii="Times New Roman" w:hAnsi="Times New Roman" w:cs="Times New Roman"/>
        </w:rPr>
        <w:t>is</w:t>
      </w:r>
      <w:proofErr w:type="gramEnd"/>
      <w:r w:rsidRPr="006E0172">
        <w:rPr>
          <w:rFonts w:ascii="Times New Roman" w:hAnsi="Times New Roman" w:cs="Times New Roman"/>
        </w:rPr>
        <w:t xml:space="preserve"> what we would expect given that A03's centromere is at the end of the chromosome (Cheng 2013).==}{&gt;&gt;I don't understand this part. Is the idea Meiotic drive for </w:t>
      </w:r>
      <w:proofErr w:type="spellStart"/>
      <w:r w:rsidRPr="006E0172">
        <w:rPr>
          <w:rFonts w:ascii="Times New Roman" w:hAnsi="Times New Roman" w:cs="Times New Roman"/>
        </w:rPr>
        <w:t>chrom</w:t>
      </w:r>
      <w:proofErr w:type="spellEnd"/>
      <w:r w:rsidRPr="006E0172">
        <w:rPr>
          <w:rFonts w:ascii="Times New Roman" w:hAnsi="Times New Roman" w:cs="Times New Roman"/>
        </w:rPr>
        <w:t xml:space="preserve"> A03 centromere? We should say that</w:t>
      </w:r>
      <w:proofErr w:type="gramStart"/>
      <w:r w:rsidRPr="006E0172">
        <w:rPr>
          <w:rFonts w:ascii="Times New Roman" w:hAnsi="Times New Roman" w:cs="Times New Roman"/>
        </w:rPr>
        <w:t>.&lt;</w:t>
      </w:r>
      <w:proofErr w:type="gramEnd"/>
      <w:r w:rsidRPr="006E0172">
        <w:rPr>
          <w:rFonts w:ascii="Times New Roman" w:hAnsi="Times New Roman" w:cs="Times New Roman"/>
        </w:rPr>
        <w:t>&lt;}</w:t>
      </w:r>
    </w:p>
  </w:comment>
  <w:comment w:id="94" w:author="Robert" w:date="2016-07-04T11:56:00Z" w:initials="R">
    <w:p w14:paraId="6950AC0F" w14:textId="5A0EED61" w:rsidR="002337E3" w:rsidRDefault="002337E3">
      <w:pPr>
        <w:pStyle w:val="CommentText"/>
      </w:pPr>
      <w:r>
        <w:rPr>
          <w:rStyle w:val="CommentReference"/>
        </w:rPr>
        <w:annotationRef/>
      </w:r>
      <w:r w:rsidRPr="00614F6C">
        <w:t>(Q: contaminated?)</w:t>
      </w:r>
    </w:p>
  </w:comment>
  <w:comment w:id="101" w:author="Robert" w:date="2016-07-04T11:55:00Z" w:initials="R">
    <w:p w14:paraId="324CF5BF" w14:textId="3733E53D" w:rsidR="002337E3" w:rsidRDefault="002337E3">
      <w:pPr>
        <w:pStyle w:val="CommentText"/>
      </w:pPr>
      <w:r>
        <w:rPr>
          <w:rStyle w:val="CommentReference"/>
        </w:rPr>
        <w:annotationRef/>
      </w:r>
      <w:r w:rsidRPr="006E0172">
        <w:rPr>
          <w:rFonts w:ascii="Times New Roman" w:hAnsi="Times New Roman" w:cs="Times New Roman"/>
        </w:rPr>
        <w:t>({==</w:t>
      </w:r>
      <w:r w:rsidRPr="006E0172">
        <w:rPr>
          <w:rFonts w:ascii="Times New Roman" w:hAnsi="Times New Roman" w:cs="Times New Roman"/>
          <w:i/>
        </w:rPr>
        <w:t xml:space="preserve">Q: 2 </w:t>
      </w:r>
      <w:proofErr w:type="spellStart"/>
      <w:r w:rsidRPr="006E0172">
        <w:rPr>
          <w:rFonts w:ascii="Times New Roman" w:hAnsi="Times New Roman" w:cs="Times New Roman"/>
          <w:i/>
        </w:rPr>
        <w:t>Kbp</w:t>
      </w:r>
      <w:proofErr w:type="spellEnd"/>
      <w:proofErr w:type="gramStart"/>
      <w:r w:rsidRPr="006E0172">
        <w:rPr>
          <w:rFonts w:ascii="Times New Roman" w:hAnsi="Times New Roman" w:cs="Times New Roman"/>
          <w:i/>
        </w:rPr>
        <w:t>?</w:t>
      </w:r>
      <w:r w:rsidRPr="006E0172">
        <w:rPr>
          <w:rFonts w:ascii="Times New Roman" w:hAnsi="Times New Roman" w:cs="Times New Roman"/>
        </w:rPr>
        <w:t>=</w:t>
      </w:r>
      <w:proofErr w:type="gramEnd"/>
      <w:r w:rsidRPr="006E0172">
        <w:rPr>
          <w:rFonts w:ascii="Times New Roman" w:hAnsi="Times New Roman" w:cs="Times New Roman"/>
        </w:rPr>
        <w:t>=}{&gt;&gt;I would just figure out what the distance is for 90 and 95% and report that&lt;&lt;})</w:t>
      </w:r>
    </w:p>
  </w:comment>
  <w:comment w:id="114" w:author="Robert" w:date="2016-07-04T10:49:00Z" w:initials="R">
    <w:p w14:paraId="40445E0A" w14:textId="4C720B4E" w:rsidR="002337E3" w:rsidRDefault="002337E3">
      <w:pPr>
        <w:pStyle w:val="CommentText"/>
      </w:pPr>
      <w:r>
        <w:rPr>
          <w:rStyle w:val="CommentReference"/>
        </w:rPr>
        <w:annotationRef/>
      </w:r>
      <w:r>
        <w:t>Change names in figure legend</w:t>
      </w:r>
    </w:p>
  </w:comment>
  <w:comment w:id="117" w:author="Robert" w:date="2016-07-04T10:49:00Z" w:initials="R">
    <w:p w14:paraId="4E288A99" w14:textId="06CCF70A" w:rsidR="002337E3" w:rsidRDefault="002337E3">
      <w:pPr>
        <w:pStyle w:val="CommentText"/>
      </w:pPr>
      <w:r>
        <w:rPr>
          <w:rStyle w:val="CommentReference"/>
        </w:rPr>
        <w:annotationRef/>
      </w:r>
      <w:r>
        <w:t>Use green for left figure</w:t>
      </w:r>
    </w:p>
  </w:comment>
  <w:comment w:id="119" w:author="Robert" w:date="2016-07-04T10:51:00Z" w:initials="R">
    <w:p w14:paraId="66DD3246" w14:textId="77777777" w:rsidR="002337E3" w:rsidRPr="006E0172" w:rsidRDefault="002337E3" w:rsidP="006C3828">
      <w:pPr>
        <w:pStyle w:val="FirstParagraph"/>
        <w:spacing w:before="0" w:after="0"/>
        <w:rPr>
          <w:rFonts w:ascii="Times New Roman" w:hAnsi="Times New Roman" w:cs="Times New Roman"/>
        </w:rPr>
      </w:pPr>
      <w:r>
        <w:rPr>
          <w:rStyle w:val="CommentReference"/>
        </w:rPr>
        <w:annotationRef/>
      </w:r>
      <w:r>
        <w:rPr>
          <w:rFonts w:ascii="Times New Roman" w:hAnsi="Times New Roman" w:cs="Times New Roman"/>
        </w:rPr>
        <w:t xml:space="preserve">Ancient </w:t>
      </w:r>
      <w:proofErr w:type="spellStart"/>
      <w:r>
        <w:rPr>
          <w:rFonts w:ascii="Times New Roman" w:hAnsi="Times New Roman" w:cs="Times New Roman"/>
        </w:rPr>
        <w:t>centromeric</w:t>
      </w:r>
      <w:proofErr w:type="spellEnd"/>
      <w:r>
        <w:rPr>
          <w:rFonts w:ascii="Times New Roman" w:hAnsi="Times New Roman" w:cs="Times New Roman"/>
        </w:rPr>
        <w:t xml:space="preserve"> regions. Different color for the gap or grey for gap, white for background. </w:t>
      </w:r>
    </w:p>
    <w:p w14:paraId="7510B45F" w14:textId="1CE4A955" w:rsidR="002337E3" w:rsidRDefault="002337E3">
      <w:pPr>
        <w:pStyle w:val="CommentText"/>
      </w:pPr>
    </w:p>
  </w:comment>
  <w:comment w:id="120" w:author="Robert" w:date="2016-07-04T10:51:00Z" w:initials="R">
    <w:p w14:paraId="43CD1BC2" w14:textId="621213F2" w:rsidR="002337E3" w:rsidRDefault="002337E3">
      <w:pPr>
        <w:pStyle w:val="CommentText"/>
      </w:pPr>
      <w:r>
        <w:rPr>
          <w:rStyle w:val="CommentReference"/>
        </w:rPr>
        <w:annotationRef/>
      </w:r>
      <w:r>
        <w:t>Add blue dots</w:t>
      </w:r>
    </w:p>
  </w:comment>
  <w:comment w:id="122" w:author="Robert" w:date="2016-07-04T10:52:00Z" w:initials="R">
    <w:p w14:paraId="6A940965" w14:textId="00D44BE2" w:rsidR="002337E3" w:rsidRDefault="002337E3">
      <w:pPr>
        <w:pStyle w:val="CommentText"/>
      </w:pPr>
      <w:r>
        <w:rPr>
          <w:rStyle w:val="CommentReference"/>
        </w:rPr>
        <w:annotationRef/>
      </w:r>
      <w:r>
        <w:t xml:space="preserve">Plot </w:t>
      </w:r>
      <w:proofErr w:type="gramStart"/>
      <w:r>
        <w:t>actual  spline</w:t>
      </w:r>
      <w:proofErr w:type="gram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573EA" w14:textId="77777777" w:rsidR="002337E3" w:rsidRDefault="002337E3">
      <w:pPr>
        <w:spacing w:after="0"/>
      </w:pPr>
      <w:r>
        <w:separator/>
      </w:r>
    </w:p>
  </w:endnote>
  <w:endnote w:type="continuationSeparator" w:id="0">
    <w:p w14:paraId="51B637BE" w14:textId="77777777" w:rsidR="002337E3" w:rsidRDefault="002337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D1AEEA" w14:textId="77777777" w:rsidR="002337E3" w:rsidRDefault="002337E3">
      <w:r>
        <w:separator/>
      </w:r>
    </w:p>
  </w:footnote>
  <w:footnote w:type="continuationSeparator" w:id="0">
    <w:p w14:paraId="3EA601D4" w14:textId="77777777" w:rsidR="002337E3" w:rsidRDefault="002337E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23FE20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75EC4BD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5810D092"/>
    <w:lvl w:ilvl="0">
      <w:start w:val="1"/>
      <w:numFmt w:val="decimal"/>
      <w:lvlText w:val="%1."/>
      <w:lvlJc w:val="left"/>
      <w:pPr>
        <w:tabs>
          <w:tab w:val="num" w:pos="1800"/>
        </w:tabs>
        <w:ind w:left="1800" w:hanging="360"/>
      </w:pPr>
    </w:lvl>
  </w:abstractNum>
  <w:abstractNum w:abstractNumId="3">
    <w:nsid w:val="FFFFFF7D"/>
    <w:multiLevelType w:val="singleLevel"/>
    <w:tmpl w:val="47342A68"/>
    <w:lvl w:ilvl="0">
      <w:start w:val="1"/>
      <w:numFmt w:val="decimal"/>
      <w:lvlText w:val="%1."/>
      <w:lvlJc w:val="left"/>
      <w:pPr>
        <w:tabs>
          <w:tab w:val="num" w:pos="1440"/>
        </w:tabs>
        <w:ind w:left="1440" w:hanging="360"/>
      </w:pPr>
    </w:lvl>
  </w:abstractNum>
  <w:abstractNum w:abstractNumId="4">
    <w:nsid w:val="FFFFFF7E"/>
    <w:multiLevelType w:val="singleLevel"/>
    <w:tmpl w:val="B470997A"/>
    <w:lvl w:ilvl="0">
      <w:start w:val="1"/>
      <w:numFmt w:val="decimal"/>
      <w:lvlText w:val="%1."/>
      <w:lvlJc w:val="left"/>
      <w:pPr>
        <w:tabs>
          <w:tab w:val="num" w:pos="1080"/>
        </w:tabs>
        <w:ind w:left="1080" w:hanging="360"/>
      </w:pPr>
    </w:lvl>
  </w:abstractNum>
  <w:abstractNum w:abstractNumId="5">
    <w:nsid w:val="FFFFFF7F"/>
    <w:multiLevelType w:val="singleLevel"/>
    <w:tmpl w:val="82F6763E"/>
    <w:lvl w:ilvl="0">
      <w:start w:val="1"/>
      <w:numFmt w:val="decimal"/>
      <w:lvlText w:val="%1."/>
      <w:lvlJc w:val="left"/>
      <w:pPr>
        <w:tabs>
          <w:tab w:val="num" w:pos="720"/>
        </w:tabs>
        <w:ind w:left="720" w:hanging="360"/>
      </w:pPr>
    </w:lvl>
  </w:abstractNum>
  <w:abstractNum w:abstractNumId="6">
    <w:nsid w:val="FFFFFF80"/>
    <w:multiLevelType w:val="singleLevel"/>
    <w:tmpl w:val="1D7EBCFC"/>
    <w:lvl w:ilvl="0">
      <w:start w:val="1"/>
      <w:numFmt w:val="bullet"/>
      <w:lvlText w:val=""/>
      <w:lvlJc w:val="left"/>
      <w:pPr>
        <w:tabs>
          <w:tab w:val="num" w:pos="1800"/>
        </w:tabs>
        <w:ind w:left="1800" w:hanging="360"/>
      </w:pPr>
      <w:rPr>
        <w:rFonts w:ascii="Symbol" w:hAnsi="Symbol" w:hint="default"/>
      </w:rPr>
    </w:lvl>
  </w:abstractNum>
  <w:abstractNum w:abstractNumId="7">
    <w:nsid w:val="FFFFFF81"/>
    <w:multiLevelType w:val="singleLevel"/>
    <w:tmpl w:val="1E40C8C8"/>
    <w:lvl w:ilvl="0">
      <w:start w:val="1"/>
      <w:numFmt w:val="bullet"/>
      <w:lvlText w:val=""/>
      <w:lvlJc w:val="left"/>
      <w:pPr>
        <w:tabs>
          <w:tab w:val="num" w:pos="1440"/>
        </w:tabs>
        <w:ind w:left="1440" w:hanging="360"/>
      </w:pPr>
      <w:rPr>
        <w:rFonts w:ascii="Symbol" w:hAnsi="Symbol" w:hint="default"/>
      </w:rPr>
    </w:lvl>
  </w:abstractNum>
  <w:abstractNum w:abstractNumId="8">
    <w:nsid w:val="FFFFFF82"/>
    <w:multiLevelType w:val="singleLevel"/>
    <w:tmpl w:val="BC301ABC"/>
    <w:lvl w:ilvl="0">
      <w:start w:val="1"/>
      <w:numFmt w:val="bullet"/>
      <w:lvlText w:val=""/>
      <w:lvlJc w:val="left"/>
      <w:pPr>
        <w:tabs>
          <w:tab w:val="num" w:pos="1080"/>
        </w:tabs>
        <w:ind w:left="1080" w:hanging="360"/>
      </w:pPr>
      <w:rPr>
        <w:rFonts w:ascii="Symbol" w:hAnsi="Symbol" w:hint="default"/>
      </w:rPr>
    </w:lvl>
  </w:abstractNum>
  <w:abstractNum w:abstractNumId="9">
    <w:nsid w:val="FFFFFF83"/>
    <w:multiLevelType w:val="singleLevel"/>
    <w:tmpl w:val="1EE21CFE"/>
    <w:lvl w:ilvl="0">
      <w:start w:val="1"/>
      <w:numFmt w:val="bullet"/>
      <w:lvlText w:val=""/>
      <w:lvlJc w:val="left"/>
      <w:pPr>
        <w:tabs>
          <w:tab w:val="num" w:pos="720"/>
        </w:tabs>
        <w:ind w:left="720" w:hanging="360"/>
      </w:pPr>
      <w:rPr>
        <w:rFonts w:ascii="Symbol" w:hAnsi="Symbol" w:hint="default"/>
      </w:rPr>
    </w:lvl>
  </w:abstractNum>
  <w:abstractNum w:abstractNumId="10">
    <w:nsid w:val="FFFFFF88"/>
    <w:multiLevelType w:val="singleLevel"/>
    <w:tmpl w:val="A13CF794"/>
    <w:lvl w:ilvl="0">
      <w:start w:val="1"/>
      <w:numFmt w:val="decimal"/>
      <w:lvlText w:val="%1."/>
      <w:lvlJc w:val="left"/>
      <w:pPr>
        <w:tabs>
          <w:tab w:val="num" w:pos="360"/>
        </w:tabs>
        <w:ind w:left="360" w:hanging="360"/>
      </w:pPr>
    </w:lvl>
  </w:abstractNum>
  <w:abstractNum w:abstractNumId="11">
    <w:nsid w:val="FFFFFF89"/>
    <w:multiLevelType w:val="singleLevel"/>
    <w:tmpl w:val="D284CF9C"/>
    <w:lvl w:ilvl="0">
      <w:start w:val="1"/>
      <w:numFmt w:val="bullet"/>
      <w:lvlText w:val=""/>
      <w:lvlJc w:val="left"/>
      <w:pPr>
        <w:tabs>
          <w:tab w:val="num" w:pos="360"/>
        </w:tabs>
        <w:ind w:left="360" w:hanging="360"/>
      </w:pPr>
      <w:rPr>
        <w:rFonts w:ascii="Symbol" w:hAnsi="Symbol" w:hint="default"/>
      </w:rPr>
    </w:lvl>
  </w:abstractNum>
  <w:abstractNum w:abstractNumId="12">
    <w:nsid w:val="1A7509F7"/>
    <w:multiLevelType w:val="multilevel"/>
    <w:tmpl w:val="46929D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2A4E5D49"/>
    <w:multiLevelType w:val="multilevel"/>
    <w:tmpl w:val="B20E64D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3"/>
  </w:num>
  <w:num w:numId="4">
    <w:abstractNumId w:val="13"/>
  </w:num>
  <w:num w:numId="5">
    <w:abstractNumId w:val="13"/>
  </w:num>
  <w:num w:numId="6">
    <w:abstractNumId w:val="13"/>
  </w:num>
  <w:num w:numId="7">
    <w:abstractNumId w:val="11"/>
  </w:num>
  <w:num w:numId="8">
    <w:abstractNumId w:val="9"/>
  </w:num>
  <w:num w:numId="9">
    <w:abstractNumId w:val="8"/>
  </w:num>
  <w:num w:numId="10">
    <w:abstractNumId w:val="7"/>
  </w:num>
  <w:num w:numId="11">
    <w:abstractNumId w:val="6"/>
  </w:num>
  <w:num w:numId="12">
    <w:abstractNumId w:val="10"/>
  </w:num>
  <w:num w:numId="13">
    <w:abstractNumId w:val="5"/>
  </w:num>
  <w:num w:numId="14">
    <w:abstractNumId w:val="4"/>
  </w:num>
  <w:num w:numId="15">
    <w:abstractNumId w:val="3"/>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02553E"/>
    <w:rsid w:val="00182891"/>
    <w:rsid w:val="001D784D"/>
    <w:rsid w:val="002337E3"/>
    <w:rsid w:val="00370C8E"/>
    <w:rsid w:val="004E29B3"/>
    <w:rsid w:val="005057C8"/>
    <w:rsid w:val="00590B0A"/>
    <w:rsid w:val="00590D07"/>
    <w:rsid w:val="006052E3"/>
    <w:rsid w:val="00614F6C"/>
    <w:rsid w:val="00692E6A"/>
    <w:rsid w:val="006C3828"/>
    <w:rsid w:val="006E0172"/>
    <w:rsid w:val="00784D58"/>
    <w:rsid w:val="00861038"/>
    <w:rsid w:val="0086723F"/>
    <w:rsid w:val="008D4A8E"/>
    <w:rsid w:val="008D6863"/>
    <w:rsid w:val="009169A1"/>
    <w:rsid w:val="00AA25BE"/>
    <w:rsid w:val="00AF1191"/>
    <w:rsid w:val="00B54DB0"/>
    <w:rsid w:val="00B74EB6"/>
    <w:rsid w:val="00B850D2"/>
    <w:rsid w:val="00B86B75"/>
    <w:rsid w:val="00BB1904"/>
    <w:rsid w:val="00BC48D5"/>
    <w:rsid w:val="00C04362"/>
    <w:rsid w:val="00C36279"/>
    <w:rsid w:val="00D745BC"/>
    <w:rsid w:val="00DE0FEB"/>
    <w:rsid w:val="00E315A3"/>
    <w:rsid w:val="00ED0C9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DDB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rsid w:val="00B850D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50D2"/>
    <w:rPr>
      <w:rFonts w:ascii="Lucida Grande" w:hAnsi="Lucida Grande" w:cs="Lucida Grande"/>
      <w:sz w:val="18"/>
      <w:szCs w:val="18"/>
    </w:rPr>
  </w:style>
  <w:style w:type="character" w:customStyle="1" w:styleId="BodyTextChar">
    <w:name w:val="Body Text Char"/>
    <w:basedOn w:val="DefaultParagraphFont"/>
    <w:link w:val="BodyText"/>
    <w:rsid w:val="008D4A8E"/>
  </w:style>
  <w:style w:type="character" w:styleId="CommentReference">
    <w:name w:val="annotation reference"/>
    <w:basedOn w:val="DefaultParagraphFont"/>
    <w:rsid w:val="006C3828"/>
    <w:rPr>
      <w:sz w:val="18"/>
      <w:szCs w:val="18"/>
    </w:rPr>
  </w:style>
  <w:style w:type="paragraph" w:styleId="CommentText">
    <w:name w:val="annotation text"/>
    <w:basedOn w:val="Normal"/>
    <w:link w:val="CommentTextChar"/>
    <w:rsid w:val="006C3828"/>
  </w:style>
  <w:style w:type="character" w:customStyle="1" w:styleId="CommentTextChar">
    <w:name w:val="Comment Text Char"/>
    <w:basedOn w:val="DefaultParagraphFont"/>
    <w:link w:val="CommentText"/>
    <w:rsid w:val="006C3828"/>
  </w:style>
  <w:style w:type="paragraph" w:styleId="CommentSubject">
    <w:name w:val="annotation subject"/>
    <w:basedOn w:val="CommentText"/>
    <w:next w:val="CommentText"/>
    <w:link w:val="CommentSubjectChar"/>
    <w:rsid w:val="006C3828"/>
    <w:rPr>
      <w:b/>
      <w:bCs/>
      <w:sz w:val="20"/>
      <w:szCs w:val="20"/>
    </w:rPr>
  </w:style>
  <w:style w:type="character" w:customStyle="1" w:styleId="CommentSubjectChar">
    <w:name w:val="Comment Subject Char"/>
    <w:basedOn w:val="CommentTextChar"/>
    <w:link w:val="CommentSubject"/>
    <w:rsid w:val="006C3828"/>
    <w:rPr>
      <w:b/>
      <w:bCs/>
      <w:sz w:val="20"/>
      <w:szCs w:val="20"/>
    </w:rPr>
  </w:style>
  <w:style w:type="character" w:styleId="FollowedHyperlink">
    <w:name w:val="FollowedHyperlink"/>
    <w:basedOn w:val="DefaultParagraphFont"/>
    <w:rsid w:val="00614F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3.emf"/><Relationship Id="rId27" Type="http://schemas.openxmlformats.org/officeDocument/2006/relationships/image" Target="media/image14.emf"/><Relationship Id="rId28" Type="http://schemas.openxmlformats.org/officeDocument/2006/relationships/image" Target="media/image17.emf"/><Relationship Id="rId29" Type="http://schemas.openxmlformats.org/officeDocument/2006/relationships/image" Target="media/image1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emf"/><Relationship Id="rId31" Type="http://schemas.openxmlformats.org/officeDocument/2006/relationships/image" Target="media/image16.emf"/><Relationship Id="rId32" Type="http://schemas.openxmlformats.org/officeDocument/2006/relationships/image" Target="media/image21.emf"/><Relationship Id="rId9" Type="http://schemas.openxmlformats.org/officeDocument/2006/relationships/comments" Target="comment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emf"/><Relationship Id="rId34" Type="http://schemas.openxmlformats.org/officeDocument/2006/relationships/image" Target="media/image17.png"/><Relationship Id="rId35" Type="http://schemas.openxmlformats.org/officeDocument/2006/relationships/image" Target="media/image19.emf"/><Relationship Id="rId36" Type="http://schemas.openxmlformats.org/officeDocument/2006/relationships/image" Target="media/image20.emf"/><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70.png"/><Relationship Id="rId19" Type="http://schemas.openxmlformats.org/officeDocument/2006/relationships/image" Target="media/image80.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844B22-FB0A-1F40-ACD9-B7E24D655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14</Pages>
  <Words>7017</Words>
  <Characters>40003</Characters>
  <Application>Microsoft Macintosh Word</Application>
  <DocSecurity>0</DocSecurity>
  <Lines>333</Lines>
  <Paragraphs>93</Paragraphs>
  <ScaleCrop>false</ScaleCrop>
  <Company/>
  <LinksUpToDate>false</LinksUpToDate>
  <CharactersWithSpaces>46927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Robert</dc:creator>
  <cp:lastModifiedBy>Robert</cp:lastModifiedBy>
  <cp:revision>8</cp:revision>
  <cp:lastPrinted>2016-07-01T20:11:00Z</cp:lastPrinted>
  <dcterms:created xsi:type="dcterms:W3CDTF">2016-07-01T17:58:00Z</dcterms:created>
  <dcterms:modified xsi:type="dcterms:W3CDTF">2016-07-04T21:10:00Z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zotero-version="4.0.29.5"&gt;&lt;session id="1DwQAdff"/&gt;&lt;style id="http://www.zotero.org/styles/g3" hasBibliography="1" bibliographyStyleHasBeenSet="1"/&gt;&lt;prefs&gt;&lt;pref name="fieldType" value="Field"/&gt;&lt;pref name="storeReferences" value="true</vt:lpwstr>
  </property>
  <property fmtid="{D5CDD505-2E9C-101B-9397-08002B2CF9AE}" pid="3" name="ZOTERO_PREF_2">
    <vt:lpwstr>"/&gt;&lt;pref name="automaticJournalAbbreviations" value="true"/&gt;&lt;pref name="noteType" value=""/&gt;&lt;/prefs&gt;&lt;/data&gt;</vt:lpwstr>
  </property>
</Properties>
</file>