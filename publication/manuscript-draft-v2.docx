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7A0CFA" w14:textId="77777777" w:rsidR="00C04362" w:rsidRPr="006E0172" w:rsidRDefault="006E0172" w:rsidP="006E0172">
      <w:pPr>
        <w:pStyle w:val="Heading1"/>
        <w:spacing w:before="0"/>
        <w:rPr>
          <w:rFonts w:ascii="Times New Roman" w:hAnsi="Times New Roman" w:cs="Times New Roman"/>
          <w:color w:val="auto"/>
          <w:sz w:val="24"/>
          <w:szCs w:val="24"/>
          <w:u w:val="single"/>
        </w:rPr>
      </w:pPr>
      <w:bookmarkStart w:id="0" w:name="abstract"/>
      <w:bookmarkEnd w:id="0"/>
      <w:r w:rsidRPr="006E0172">
        <w:rPr>
          <w:rFonts w:ascii="Times New Roman" w:hAnsi="Times New Roman" w:cs="Times New Roman"/>
          <w:color w:val="auto"/>
          <w:sz w:val="24"/>
          <w:szCs w:val="24"/>
          <w:u w:val="single"/>
        </w:rPr>
        <w:t>Abstract</w:t>
      </w:r>
    </w:p>
    <w:p w14:paraId="3D50A11F" w14:textId="77777777" w:rsid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Here we describe high-density SNP discovery and genetic map construction for a </w:t>
      </w:r>
      <w:r w:rsidRPr="006E0172">
        <w:rPr>
          <w:rFonts w:ascii="Times New Roman" w:hAnsi="Times New Roman" w:cs="Times New Roman"/>
          <w:i/>
        </w:rPr>
        <w:t xml:space="preserve">Brassica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recombinant inbred line population. We also use the genotype data from the population to detect and remedy putative genome mis-assemblies and to assign scaffold sequences to their likely genomic locations. These improvements to the assembly represent 7.1-8.0% of the annotated </w:t>
      </w:r>
      <w:r w:rsidRPr="006E0172">
        <w:rPr>
          <w:rFonts w:ascii="Times New Roman" w:hAnsi="Times New Roman" w:cs="Times New Roman"/>
          <w:i/>
        </w:rPr>
        <w:t xml:space="preserve">Brassica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genome. We demonstrate how this new resource is a significant improvement for QTL analysis over the current low-density genetic map</w:t>
      </w:r>
      <w:bookmarkStart w:id="1" w:name="introduction"/>
      <w:bookmarkEnd w:id="1"/>
    </w:p>
    <w:p w14:paraId="5941F4FB" w14:textId="77777777" w:rsidR="006E0172" w:rsidRDefault="006E0172" w:rsidP="006E0172">
      <w:pPr>
        <w:pStyle w:val="FirstParagraph"/>
        <w:spacing w:before="0" w:after="0"/>
        <w:rPr>
          <w:rFonts w:ascii="Times New Roman" w:hAnsi="Times New Roman" w:cs="Times New Roman"/>
          <w:b/>
          <w:u w:val="single"/>
        </w:rPr>
      </w:pPr>
    </w:p>
    <w:p w14:paraId="52602F67" w14:textId="77777777" w:rsidR="006E0172" w:rsidRPr="006E0172" w:rsidRDefault="006E0172" w:rsidP="006E0172">
      <w:pPr>
        <w:pStyle w:val="FirstParagraph"/>
        <w:spacing w:before="0" w:after="0"/>
        <w:rPr>
          <w:rFonts w:ascii="Times New Roman" w:hAnsi="Times New Roman" w:cs="Times New Roman"/>
          <w:b/>
          <w:u w:val="single"/>
        </w:rPr>
      </w:pPr>
      <w:r w:rsidRPr="006E0172">
        <w:rPr>
          <w:rFonts w:ascii="Times New Roman" w:hAnsi="Times New Roman" w:cs="Times New Roman"/>
          <w:b/>
          <w:u w:val="single"/>
        </w:rPr>
        <w:t>Introduction</w:t>
      </w:r>
      <w:bookmarkStart w:id="2" w:name="quantitative-genetics-resources"/>
      <w:bookmarkStart w:id="3" w:name="original-marker-sets"/>
      <w:bookmarkEnd w:id="2"/>
      <w:bookmarkEnd w:id="3"/>
    </w:p>
    <w:p w14:paraId="4F0763AD" w14:textId="77777777" w:rsidR="006E0172" w:rsidRDefault="006E0172" w:rsidP="006E0172">
      <w:pPr>
        <w:pStyle w:val="FirstParagraph"/>
        <w:spacing w:before="0" w:after="0"/>
        <w:rPr>
          <w:rFonts w:ascii="Times New Roman" w:hAnsi="Times New Roman" w:cs="Times New Roman"/>
          <w:b/>
        </w:rPr>
      </w:pPr>
      <w:r w:rsidRPr="006E0172">
        <w:rPr>
          <w:rFonts w:ascii="Times New Roman" w:hAnsi="Times New Roman" w:cs="Times New Roman"/>
        </w:rPr>
        <w:t xml:space="preserve">The </w:t>
      </w:r>
      <w:proofErr w:type="spellStart"/>
      <w:r w:rsidRPr="006E0172">
        <w:rPr>
          <w:rFonts w:ascii="Times New Roman" w:hAnsi="Times New Roman" w:cs="Times New Roman"/>
        </w:rPr>
        <w:t>Brassicaceae</w:t>
      </w:r>
      <w:proofErr w:type="spellEnd"/>
      <w:r w:rsidRPr="006E0172">
        <w:rPr>
          <w:rFonts w:ascii="Times New Roman" w:hAnsi="Times New Roman" w:cs="Times New Roman"/>
        </w:rPr>
        <w:t xml:space="preserve"> is a family of plants that collectively provides 10% of human food calories</w:t>
      </w:r>
      <w:r w:rsidR="008D4A8E">
        <w:rPr>
          <w:rFonts w:ascii="Times New Roman" w:hAnsi="Times New Roman" w:cs="Times New Roman"/>
        </w:rPr>
        <w:t xml:space="preserve"> (ref)</w:t>
      </w:r>
      <w:r w:rsidRPr="006E0172">
        <w:rPr>
          <w:rFonts w:ascii="Times New Roman" w:hAnsi="Times New Roman" w:cs="Times New Roman"/>
        </w:rPr>
        <w:t xml:space="preserve">. Along with the model plant species Arabidopsis, there are X number of </w:t>
      </w:r>
      <w:proofErr w:type="spellStart"/>
      <w:r w:rsidRPr="006E0172">
        <w:rPr>
          <w:rFonts w:ascii="Times New Roman" w:hAnsi="Times New Roman" w:cs="Times New Roman"/>
        </w:rPr>
        <w:t>Brassicaceae</w:t>
      </w:r>
      <w:proofErr w:type="spellEnd"/>
      <w:r w:rsidRPr="006E0172">
        <w:rPr>
          <w:rFonts w:ascii="Times New Roman" w:hAnsi="Times New Roman" w:cs="Times New Roman"/>
        </w:rPr>
        <w:t xml:space="preserve"> genome sequences that have been published in the last 15 years</w:t>
      </w:r>
      <w:r w:rsidR="008D4A8E">
        <w:rPr>
          <w:rFonts w:ascii="Times New Roman" w:hAnsi="Times New Roman" w:cs="Times New Roman"/>
        </w:rPr>
        <w:t xml:space="preserve"> (refs)</w:t>
      </w:r>
      <w:r w:rsidRPr="006E0172">
        <w:rPr>
          <w:rFonts w:ascii="Times New Roman" w:hAnsi="Times New Roman" w:cs="Times New Roman"/>
        </w:rPr>
        <w:t xml:space="preserve">. Included in this list is Brassica </w:t>
      </w:r>
      <w:proofErr w:type="spellStart"/>
      <w:proofErr w:type="gramStart"/>
      <w:r w:rsidRPr="006E0172">
        <w:rPr>
          <w:rFonts w:ascii="Times New Roman" w:hAnsi="Times New Roman" w:cs="Times New Roman"/>
        </w:rPr>
        <w:t>rapa</w:t>
      </w:r>
      <w:proofErr w:type="spellEnd"/>
      <w:proofErr w:type="gramEnd"/>
      <w:r w:rsidRPr="006E0172">
        <w:rPr>
          <w:rFonts w:ascii="Times New Roman" w:hAnsi="Times New Roman" w:cs="Times New Roman"/>
        </w:rPr>
        <w:t>, a physiologically and morphologically diverse diploid species that has 87% gene exon similarity to Arabidopsis thaliana</w:t>
      </w:r>
      <w:r w:rsidR="008D4A8E">
        <w:rPr>
          <w:rFonts w:ascii="Times New Roman" w:hAnsi="Times New Roman" w:cs="Times New Roman"/>
        </w:rPr>
        <w:t xml:space="preserve"> (ref)</w:t>
      </w:r>
      <w:r w:rsidRPr="006E0172">
        <w:rPr>
          <w:rFonts w:ascii="Times New Roman" w:hAnsi="Times New Roman" w:cs="Times New Roman"/>
        </w:rPr>
        <w:t xml:space="preserve">. This makes Brassica </w:t>
      </w:r>
      <w:proofErr w:type="spellStart"/>
      <w:proofErr w:type="gramStart"/>
      <w:r w:rsidRPr="006E0172">
        <w:rPr>
          <w:rFonts w:ascii="Times New Roman" w:hAnsi="Times New Roman" w:cs="Times New Roman"/>
        </w:rPr>
        <w:t>rapa</w:t>
      </w:r>
      <w:proofErr w:type="spellEnd"/>
      <w:proofErr w:type="gramEnd"/>
      <w:r w:rsidRPr="006E0172">
        <w:rPr>
          <w:rFonts w:ascii="Times New Roman" w:hAnsi="Times New Roman" w:cs="Times New Roman"/>
        </w:rPr>
        <w:t xml:space="preserve"> a making a great candidate for comparing and translating knowledge of biological processes into a crop species from Arabidop</w:t>
      </w:r>
      <w:r w:rsidRPr="006E0172">
        <w:rPr>
          <w:rFonts w:ascii="Times New Roman" w:hAnsi="Times New Roman" w:cs="Times New Roman"/>
          <w:b/>
        </w:rPr>
        <w:t>sis.</w:t>
      </w:r>
    </w:p>
    <w:p w14:paraId="6987B4D8" w14:textId="77777777" w:rsidR="006E0172" w:rsidRDefault="006E0172" w:rsidP="006E0172">
      <w:pPr>
        <w:pStyle w:val="FirstParagraph"/>
        <w:spacing w:before="0" w:after="0"/>
        <w:rPr>
          <w:rFonts w:ascii="Times New Roman" w:hAnsi="Times New Roman" w:cs="Times New Roman"/>
        </w:rPr>
      </w:pPr>
    </w:p>
    <w:p w14:paraId="1631A9DF"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Brassica </w:t>
      </w:r>
      <w:proofErr w:type="spellStart"/>
      <w:proofErr w:type="gramStart"/>
      <w:r w:rsidRPr="006E0172">
        <w:rPr>
          <w:rFonts w:ascii="Times New Roman" w:hAnsi="Times New Roman" w:cs="Times New Roman"/>
        </w:rPr>
        <w:t>rapa</w:t>
      </w:r>
      <w:proofErr w:type="spellEnd"/>
      <w:proofErr w:type="gramEnd"/>
      <w:r w:rsidRPr="006E0172">
        <w:rPr>
          <w:rFonts w:ascii="Times New Roman" w:hAnsi="Times New Roman" w:cs="Times New Roman"/>
        </w:rPr>
        <w:t xml:space="preserve"> has a genome size of </w:t>
      </w:r>
      <w:r w:rsidR="00B74EB6">
        <w:rPr>
          <w:rFonts w:ascii="Times New Roman" w:hAnsi="Times New Roman" w:cs="Times New Roman"/>
        </w:rPr>
        <w:t>250</w:t>
      </w:r>
      <w:r w:rsidRPr="006E0172">
        <w:rPr>
          <w:rFonts w:ascii="Times New Roman" w:hAnsi="Times New Roman" w:cs="Times New Roman"/>
        </w:rPr>
        <w:t xml:space="preserve"> </w:t>
      </w:r>
      <w:r w:rsidR="00B74EB6">
        <w:rPr>
          <w:rFonts w:ascii="Times New Roman" w:hAnsi="Times New Roman" w:cs="Times New Roman"/>
        </w:rPr>
        <w:t>G</w:t>
      </w:r>
      <w:r w:rsidRPr="006E0172">
        <w:rPr>
          <w:rFonts w:ascii="Times New Roman" w:hAnsi="Times New Roman" w:cs="Times New Roman"/>
        </w:rPr>
        <w:t>b spread over 10 chromosomes A01-A10</w:t>
      </w:r>
      <w:r w:rsidR="008D4A8E">
        <w:rPr>
          <w:rFonts w:ascii="Times New Roman" w:hAnsi="Times New Roman" w:cs="Times New Roman"/>
        </w:rPr>
        <w:t xml:space="preserve"> (genome paper)</w:t>
      </w:r>
      <w:r w:rsidRPr="006E0172">
        <w:rPr>
          <w:rFonts w:ascii="Times New Roman" w:hAnsi="Times New Roman" w:cs="Times New Roman"/>
        </w:rPr>
        <w:t>. The genome consortium has a public release at version 1.5 that is a significant improvement over version 1.0</w:t>
      </w:r>
      <w:r w:rsidR="008D4A8E">
        <w:rPr>
          <w:rFonts w:ascii="Times New Roman" w:hAnsi="Times New Roman" w:cs="Times New Roman"/>
        </w:rPr>
        <w:t xml:space="preserve"> (</w:t>
      </w:r>
      <w:proofErr w:type="spellStart"/>
      <w:r w:rsidR="008D4A8E">
        <w:rPr>
          <w:rFonts w:ascii="Times New Roman" w:hAnsi="Times New Roman" w:cs="Times New Roman"/>
        </w:rPr>
        <w:t>weblink</w:t>
      </w:r>
      <w:proofErr w:type="spellEnd"/>
      <w:r w:rsidR="008D4A8E">
        <w:rPr>
          <w:rFonts w:ascii="Times New Roman" w:hAnsi="Times New Roman" w:cs="Times New Roman"/>
        </w:rPr>
        <w:t>)</w:t>
      </w:r>
      <w:r w:rsidRPr="006E0172">
        <w:rPr>
          <w:rFonts w:ascii="Times New Roman" w:hAnsi="Times New Roman" w:cs="Times New Roman"/>
        </w:rPr>
        <w:t xml:space="preserve">. However, there are still many large scaffolds that have not been placed due to various problems with assembly. These scaffolds equate to X% of the remaining sequence in the genome. An increasingly common way to place scaffolds and </w:t>
      </w:r>
      <w:proofErr w:type="spellStart"/>
      <w:r w:rsidRPr="006E0172">
        <w:rPr>
          <w:rFonts w:ascii="Times New Roman" w:hAnsi="Times New Roman" w:cs="Times New Roman"/>
        </w:rPr>
        <w:t>contigs</w:t>
      </w:r>
      <w:proofErr w:type="spellEnd"/>
      <w:r w:rsidRPr="006E0172">
        <w:rPr>
          <w:rFonts w:ascii="Times New Roman" w:hAnsi="Times New Roman" w:cs="Times New Roman"/>
        </w:rPr>
        <w:t xml:space="preserve"> is to use recombination probabilities between molecular markers that occur on those scaffolds so they can be placed in relative positions if general genome assembly fails. The most time consuming part of this step is making a genetic mapping population and completing the sequencing on the progeny</w:t>
      </w:r>
      <w:r w:rsidR="008D4A8E">
        <w:rPr>
          <w:rFonts w:ascii="Times New Roman" w:hAnsi="Times New Roman" w:cs="Times New Roman"/>
        </w:rPr>
        <w:t xml:space="preserve"> (refs)</w:t>
      </w:r>
      <w:r w:rsidRPr="006E0172">
        <w:rPr>
          <w:rFonts w:ascii="Times New Roman" w:hAnsi="Times New Roman" w:cs="Times New Roman"/>
        </w:rPr>
        <w:t>. We chose a heavily used recombinant inbred line population developed by</w:t>
      </w:r>
      <w:r>
        <w:rPr>
          <w:rFonts w:ascii="Times New Roman" w:hAnsi="Times New Roman" w:cs="Times New Roman"/>
          <w:b/>
        </w:rPr>
        <w:t xml:space="preserve"> @iniguez-</w:t>
      </w:r>
      <w:r w:rsidRPr="006E0172">
        <w:rPr>
          <w:rFonts w:ascii="Times New Roman" w:hAnsi="Times New Roman" w:cs="Times New Roman"/>
          <w:b/>
        </w:rPr>
        <w:t>luy_development_2009.</w:t>
      </w:r>
    </w:p>
    <w:p w14:paraId="0A4E9CF7" w14:textId="77777777" w:rsidR="006E0172" w:rsidRDefault="006E0172" w:rsidP="006E0172">
      <w:pPr>
        <w:pStyle w:val="Heading2"/>
        <w:spacing w:before="0"/>
        <w:rPr>
          <w:rFonts w:ascii="Times New Roman" w:hAnsi="Times New Roman" w:cs="Times New Roman"/>
          <w:b w:val="0"/>
          <w:color w:val="auto"/>
          <w:sz w:val="24"/>
          <w:szCs w:val="24"/>
        </w:rPr>
      </w:pPr>
    </w:p>
    <w:p w14:paraId="04E8781D" w14:textId="77777777" w:rsidR="001D784D"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Instead of conducting genotype by sequencing for these lines, we instead chose to sequence RNA at enough coverage from all the individuals in the population that we could call SNPs from this data. This technique has been used before in humans</w:t>
      </w:r>
      <w:r w:rsidR="008D4A8E">
        <w:rPr>
          <w:rFonts w:ascii="Times New Roman" w:hAnsi="Times New Roman" w:cs="Times New Roman"/>
          <w:b w:val="0"/>
          <w:color w:val="auto"/>
          <w:sz w:val="24"/>
          <w:szCs w:val="24"/>
        </w:rPr>
        <w:t xml:space="preserve"> (refs)</w:t>
      </w:r>
      <w:r w:rsidR="001D784D">
        <w:rPr>
          <w:rFonts w:ascii="Times New Roman" w:hAnsi="Times New Roman" w:cs="Times New Roman"/>
          <w:b w:val="0"/>
          <w:color w:val="auto"/>
          <w:sz w:val="24"/>
          <w:szCs w:val="24"/>
        </w:rPr>
        <w:t xml:space="preserve">, but limited in scope </w:t>
      </w:r>
      <w:r w:rsidRPr="006E0172">
        <w:rPr>
          <w:rFonts w:ascii="Times New Roman" w:hAnsi="Times New Roman" w:cs="Times New Roman"/>
          <w:b w:val="0"/>
          <w:color w:val="auto"/>
          <w:sz w:val="24"/>
          <w:szCs w:val="24"/>
        </w:rPr>
        <w:t xml:space="preserve">in plants. </w:t>
      </w:r>
      <w:r w:rsidR="001D784D">
        <w:rPr>
          <w:rFonts w:ascii="Times New Roman" w:hAnsi="Times New Roman" w:cs="Times New Roman"/>
          <w:b w:val="0"/>
          <w:color w:val="auto"/>
          <w:sz w:val="24"/>
          <w:szCs w:val="24"/>
        </w:rPr>
        <w:t xml:space="preserve">Name species where this was done. </w:t>
      </w:r>
    </w:p>
    <w:p w14:paraId="6554B5D8" w14:textId="77777777" w:rsidR="001D784D" w:rsidRDefault="001D784D" w:rsidP="006E0172">
      <w:pPr>
        <w:pStyle w:val="Heading2"/>
        <w:spacing w:before="0"/>
        <w:rPr>
          <w:rFonts w:ascii="Times New Roman" w:hAnsi="Times New Roman" w:cs="Times New Roman"/>
          <w:b w:val="0"/>
          <w:color w:val="auto"/>
          <w:sz w:val="24"/>
          <w:szCs w:val="24"/>
        </w:rPr>
      </w:pPr>
    </w:p>
    <w:p w14:paraId="7DD0F9FB" w14:textId="77777777" w:rsidR="006E017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The advantage is that the sequencing can be used for both genotyping of individuals in the population and for mapping expression QTL thus getting more out of the sequencing and trying to find SNPs in coding regions of genes that are more likely to be causative SNPs.</w:t>
      </w:r>
    </w:p>
    <w:p w14:paraId="5512FC35" w14:textId="77777777" w:rsidR="006E0172" w:rsidRDefault="006E0172" w:rsidP="006E0172">
      <w:pPr>
        <w:pStyle w:val="Heading2"/>
        <w:spacing w:before="0"/>
        <w:rPr>
          <w:rFonts w:ascii="Times New Roman" w:hAnsi="Times New Roman" w:cs="Times New Roman"/>
          <w:b w:val="0"/>
          <w:color w:val="auto"/>
          <w:sz w:val="24"/>
          <w:szCs w:val="24"/>
        </w:rPr>
      </w:pPr>
    </w:p>
    <w:p w14:paraId="546257FE" w14:textId="77777777" w:rsidR="006E017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 xml:space="preserve">Through our investigation of this data, we have discovered potential errors in the parental population through SNP discovery, genotyped all the individuals in the </w:t>
      </w:r>
      <w:proofErr w:type="spellStart"/>
      <w:r w:rsidRPr="006E0172">
        <w:rPr>
          <w:rFonts w:ascii="Times New Roman" w:hAnsi="Times New Roman" w:cs="Times New Roman"/>
          <w:b w:val="0"/>
          <w:color w:val="auto"/>
          <w:sz w:val="24"/>
          <w:szCs w:val="24"/>
        </w:rPr>
        <w:t>BraIRRI</w:t>
      </w:r>
      <w:proofErr w:type="spellEnd"/>
      <w:r w:rsidRPr="006E0172">
        <w:rPr>
          <w:rFonts w:ascii="Times New Roman" w:hAnsi="Times New Roman" w:cs="Times New Roman"/>
          <w:b w:val="0"/>
          <w:color w:val="auto"/>
          <w:sz w:val="24"/>
          <w:szCs w:val="24"/>
        </w:rPr>
        <w:t xml:space="preserve"> population for 1475 markers, and created a saturated genetic map that can improve mapping resolution compared to the existing map. These resources and findings are useful for anyone using this well studied population, the general Brassica </w:t>
      </w:r>
      <w:proofErr w:type="spellStart"/>
      <w:proofErr w:type="gramStart"/>
      <w:r w:rsidRPr="006E0172">
        <w:rPr>
          <w:rFonts w:ascii="Times New Roman" w:hAnsi="Times New Roman" w:cs="Times New Roman"/>
          <w:b w:val="0"/>
          <w:color w:val="auto"/>
          <w:sz w:val="24"/>
          <w:szCs w:val="24"/>
        </w:rPr>
        <w:t>rapa</w:t>
      </w:r>
      <w:proofErr w:type="spellEnd"/>
      <w:proofErr w:type="gramEnd"/>
      <w:r w:rsidRPr="006E0172">
        <w:rPr>
          <w:rFonts w:ascii="Times New Roman" w:hAnsi="Times New Roman" w:cs="Times New Roman"/>
          <w:b w:val="0"/>
          <w:color w:val="auto"/>
          <w:sz w:val="24"/>
          <w:szCs w:val="24"/>
        </w:rPr>
        <w:t xml:space="preserve"> community, and anyone interested in comparative genomics within the </w:t>
      </w:r>
      <w:proofErr w:type="spellStart"/>
      <w:r w:rsidRPr="006E0172">
        <w:rPr>
          <w:rFonts w:ascii="Times New Roman" w:hAnsi="Times New Roman" w:cs="Times New Roman"/>
          <w:b w:val="0"/>
          <w:color w:val="auto"/>
          <w:sz w:val="24"/>
          <w:szCs w:val="24"/>
        </w:rPr>
        <w:t>Brassicaceae</w:t>
      </w:r>
      <w:proofErr w:type="spellEnd"/>
      <w:r w:rsidRPr="006E0172">
        <w:rPr>
          <w:rFonts w:ascii="Times New Roman" w:hAnsi="Times New Roman" w:cs="Times New Roman"/>
          <w:b w:val="0"/>
          <w:color w:val="auto"/>
          <w:sz w:val="24"/>
          <w:szCs w:val="24"/>
        </w:rPr>
        <w:t>.</w:t>
      </w:r>
    </w:p>
    <w:p w14:paraId="5BD683D6" w14:textId="77777777" w:rsidR="006E0172" w:rsidRDefault="006E0172" w:rsidP="006E0172">
      <w:pPr>
        <w:pStyle w:val="Heading1"/>
        <w:spacing w:before="0"/>
        <w:rPr>
          <w:rFonts w:ascii="Times New Roman" w:hAnsi="Times New Roman" w:cs="Times New Roman"/>
          <w:color w:val="auto"/>
          <w:sz w:val="24"/>
          <w:szCs w:val="24"/>
          <w:u w:val="single"/>
        </w:rPr>
      </w:pPr>
      <w:bookmarkStart w:id="4" w:name="methods"/>
      <w:bookmarkEnd w:id="4"/>
    </w:p>
    <w:p w14:paraId="4F8C9D68" w14:textId="77777777" w:rsidR="00C04362" w:rsidRDefault="006E0172" w:rsidP="006E0172">
      <w:pPr>
        <w:pStyle w:val="Heading1"/>
        <w:spacing w:before="0"/>
        <w:rPr>
          <w:rFonts w:ascii="Times New Roman" w:hAnsi="Times New Roman" w:cs="Times New Roman"/>
          <w:color w:val="auto"/>
          <w:sz w:val="24"/>
          <w:szCs w:val="24"/>
          <w:u w:val="single"/>
        </w:rPr>
      </w:pPr>
      <w:r w:rsidRPr="006E0172">
        <w:rPr>
          <w:rFonts w:ascii="Times New Roman" w:hAnsi="Times New Roman" w:cs="Times New Roman"/>
          <w:color w:val="auto"/>
          <w:sz w:val="24"/>
          <w:szCs w:val="24"/>
          <w:u w:val="single"/>
        </w:rPr>
        <w:t>Methods</w:t>
      </w:r>
    </w:p>
    <w:p w14:paraId="28EAC1BA" w14:textId="77777777" w:rsidR="005057C8" w:rsidRDefault="005057C8" w:rsidP="005057C8">
      <w:pPr>
        <w:pStyle w:val="BodyText"/>
        <w:rPr>
          <w:ins w:id="5" w:author="Robert" w:date="2016-07-03T16:54:00Z"/>
        </w:rPr>
      </w:pPr>
      <w:ins w:id="6" w:author="Robert" w:date="2016-07-03T16:54:00Z">
        <w:r>
          <w:t xml:space="preserve">## Genotyping </w:t>
        </w:r>
      </w:ins>
    </w:p>
    <w:p w14:paraId="5116D523" w14:textId="77777777" w:rsidR="005057C8" w:rsidRDefault="005057C8" w:rsidP="005057C8">
      <w:pPr>
        <w:pStyle w:val="BodyText"/>
        <w:rPr>
          <w:ins w:id="7" w:author="Robert" w:date="2016-07-03T16:54:00Z"/>
        </w:rPr>
      </w:pPr>
      <w:ins w:id="8" w:author="Robert" w:date="2016-07-03T16:54:00Z">
        <w:r>
          <w:lastRenderedPageBreak/>
          <w:t xml:space="preserve">Individuals in the population were genotyped first using the reference set of </w:t>
        </w:r>
        <w:proofErr w:type="spellStart"/>
        <w:r>
          <w:t>sSNPs</w:t>
        </w:r>
        <w:proofErr w:type="spellEnd"/>
        <w:r>
          <w:t xml:space="preserve"> that were called as part of </w:t>
        </w:r>
        <w:proofErr w:type="spellStart"/>
        <w:r>
          <w:t>Devissetty</w:t>
        </w:r>
        <w:proofErr w:type="spellEnd"/>
        <w:r>
          <w:t xml:space="preserve"> et al. 2014 pipeline. However, once merging all the outputs for the RILs there were inconsistencies suggesting that the parents of the population had more then one parent. The R500 SNPs were consistent across all the individuals whereas the IMB211 SNPs were not suggesting that the parental seed stock has </w:t>
        </w:r>
        <w:proofErr w:type="gramStart"/>
        <w:r>
          <w:t>cross pollination</w:t>
        </w:r>
        <w:proofErr w:type="gramEnd"/>
        <w:r>
          <w:t xml:space="preserve"> contamination. There was not any evidence that the R500 seed stock was contaminated. This led us to approach this using an alternative genotyping strategy by combining all the individual replicates per RIL into a single file to call SNPs compared to the reference genome. </w:t>
        </w:r>
        <w:proofErr w:type="gramStart"/>
        <w:r>
          <w:t>Each SNP was then filtered by comparing it to the genotype of the R500 parent</w:t>
        </w:r>
        <w:proofErr w:type="gramEnd"/>
        <w:r>
          <w:t xml:space="preserve">. At each SNP, each RIL was genotyped as R500 or the alternate allele. All these SNPs needed to match up with the one another. At each step there were quality scores and filters that were applied using custom Perl scripts (found here). Only SNPs that met our quality scores were considered. </w:t>
        </w:r>
      </w:ins>
    </w:p>
    <w:p w14:paraId="73FB6E03" w14:textId="77777777" w:rsidR="005057C8" w:rsidRDefault="005057C8" w:rsidP="005057C8">
      <w:pPr>
        <w:pStyle w:val="BodyText"/>
        <w:rPr>
          <w:ins w:id="9" w:author="Robert" w:date="2016-07-03T16:54:00Z"/>
        </w:rPr>
      </w:pPr>
    </w:p>
    <w:p w14:paraId="0FB8622D" w14:textId="77777777" w:rsidR="005057C8" w:rsidRDefault="005057C8" w:rsidP="005057C8">
      <w:pPr>
        <w:pStyle w:val="BodyText"/>
        <w:rPr>
          <w:ins w:id="10" w:author="Robert" w:date="2016-07-03T16:54:00Z"/>
        </w:rPr>
      </w:pPr>
      <w:ins w:id="11" w:author="Robert" w:date="2016-07-03T16:54:00Z">
        <w:r>
          <w:t xml:space="preserve">## Genotypic Bin Creation </w:t>
        </w:r>
      </w:ins>
    </w:p>
    <w:p w14:paraId="607F7180" w14:textId="2F9B2035" w:rsidR="006E0172" w:rsidRPr="006E0172" w:rsidRDefault="005057C8" w:rsidP="005057C8">
      <w:pPr>
        <w:pStyle w:val="BodyText"/>
      </w:pPr>
      <w:ins w:id="12" w:author="Robert" w:date="2016-07-03T16:54:00Z">
        <w:r>
          <w:t xml:space="preserve">All of the SNPs were then assembled along the chromosomes according to their genomic location. Aligning all the individuals in the population allowed us to calculate unique </w:t>
        </w:r>
        <w:proofErr w:type="spellStart"/>
        <w:r>
          <w:t>recombinations</w:t>
        </w:r>
        <w:proofErr w:type="spellEnd"/>
        <w:r>
          <w:t xml:space="preserve"> that are present in the population. </w:t>
        </w:r>
        <w:proofErr w:type="gramStart"/>
        <w:r>
          <w:t>These unique bins were determined by custom Perl scripts</w:t>
        </w:r>
        <w:proofErr w:type="gramEnd"/>
        <w:r>
          <w:t xml:space="preserve"> (found here). SNPs located in the middle of the genotypic bin </w:t>
        </w:r>
        <w:proofErr w:type="gramStart"/>
        <w:r>
          <w:t>were selected to be used</w:t>
        </w:r>
        <w:proofErr w:type="gramEnd"/>
        <w:r>
          <w:t xml:space="preserve"> for placement of scaffolds and the creation of the genetic map.</w:t>
        </w:r>
      </w:ins>
      <w:bookmarkStart w:id="13" w:name="_GoBack"/>
      <w:bookmarkEnd w:id="13"/>
    </w:p>
    <w:p w14:paraId="143229B9" w14:textId="77777777" w:rsidR="00C04362" w:rsidRPr="006E0172" w:rsidRDefault="006E0172" w:rsidP="006E0172">
      <w:pPr>
        <w:pStyle w:val="Heading2"/>
        <w:spacing w:before="0"/>
        <w:rPr>
          <w:rFonts w:ascii="Times New Roman" w:hAnsi="Times New Roman" w:cs="Times New Roman"/>
          <w:b w:val="0"/>
          <w:color w:val="auto"/>
          <w:sz w:val="24"/>
          <w:szCs w:val="24"/>
        </w:rPr>
      </w:pPr>
      <w:bookmarkStart w:id="14" w:name="genetic-map-construction"/>
      <w:bookmarkEnd w:id="14"/>
      <w:r w:rsidRPr="006E0172">
        <w:rPr>
          <w:rFonts w:ascii="Times New Roman" w:hAnsi="Times New Roman" w:cs="Times New Roman"/>
          <w:b w:val="0"/>
          <w:color w:val="auto"/>
          <w:sz w:val="24"/>
          <w:szCs w:val="24"/>
        </w:rPr>
        <w:t>Genetic Map Construction</w:t>
      </w:r>
    </w:p>
    <w:p w14:paraId="63775919"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Using one unique SNP per genotype bin, we created a saturated genetic map. The genetic map was constructed using the chromosomal position of each of the SNPs as a starting point for marker ordering along the chromosomes. Each chromosome was treated as a large linkage group and each SNP was tested for linkage disequilibrium with all other SNPs with the R/QTL package (Broman et al. XXXX, Supplemental Data X) in the R statistical environment (@R-ref). The larger </w:t>
      </w:r>
      <w:proofErr w:type="gramStart"/>
      <w:r w:rsidRPr="006E0172">
        <w:rPr>
          <w:rFonts w:ascii="Times New Roman" w:hAnsi="Times New Roman" w:cs="Times New Roman"/>
        </w:rPr>
        <w:t>gaps in the map is</w:t>
      </w:r>
      <w:proofErr w:type="gramEnd"/>
      <w:r w:rsidRPr="006E0172">
        <w:rPr>
          <w:rFonts w:ascii="Times New Roman" w:hAnsi="Times New Roman" w:cs="Times New Roman"/>
        </w:rPr>
        <w:t xml:space="preserve"> where there is little marker information and corresponded to centromeric regions (Figure X b). </w:t>
      </w:r>
      <w:proofErr w:type="gramStart"/>
      <w:r w:rsidRPr="006E0172">
        <w:rPr>
          <w:rFonts w:ascii="Times New Roman" w:hAnsi="Times New Roman" w:cs="Times New Roman"/>
        </w:rPr>
        <w:t>These large gaps caused a small problem when ordering the markers and connecting each of the chromosomal arms in the correct order.</w:t>
      </w:r>
      <w:proofErr w:type="gramEnd"/>
      <w:r w:rsidRPr="006E0172">
        <w:rPr>
          <w:rFonts w:ascii="Times New Roman" w:hAnsi="Times New Roman" w:cs="Times New Roman"/>
        </w:rPr>
        <w:t xml:space="preserve"> In these ordering chromosomes X, Y, Z we used the physical position of the SNPs to connect the two arms in the correct order. The orientation of the scaffolds cannot be determined with the current methods because of we are limited by the size of the population. Therefore, scaffolds are placed between adjacent bins determined by lowest recombination probabilities.</w:t>
      </w:r>
    </w:p>
    <w:p w14:paraId="74A20B71" w14:textId="77777777" w:rsidR="006E0172" w:rsidRDefault="006E0172" w:rsidP="006E0172">
      <w:pPr>
        <w:pStyle w:val="Heading2"/>
        <w:spacing w:before="0"/>
        <w:rPr>
          <w:rFonts w:ascii="Times New Roman" w:hAnsi="Times New Roman" w:cs="Times New Roman"/>
          <w:b w:val="0"/>
          <w:color w:val="auto"/>
          <w:sz w:val="24"/>
          <w:szCs w:val="24"/>
        </w:rPr>
      </w:pPr>
      <w:bookmarkStart w:id="15" w:name="qtl-comparisons"/>
      <w:bookmarkEnd w:id="15"/>
    </w:p>
    <w:p w14:paraId="079DD575"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QTL Comparisons</w:t>
      </w:r>
    </w:p>
    <w:p w14:paraId="4D129017"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To demonstrate an improvement in coverage in mapping physiological traits, we remapped two traits from @brock_floral_2010 that used the existing genetic map. As the fairest comparisons between maps, marker regression was performed using the </w:t>
      </w:r>
      <w:proofErr w:type="gramStart"/>
      <w:r w:rsidRPr="006E0172">
        <w:rPr>
          <w:rFonts w:ascii="Times New Roman" w:hAnsi="Times New Roman" w:cs="Times New Roman"/>
        </w:rPr>
        <w:t>scanone(</w:t>
      </w:r>
      <w:proofErr w:type="gramEnd"/>
      <w:r w:rsidRPr="006E0172">
        <w:rPr>
          <w:rFonts w:ascii="Times New Roman" w:hAnsi="Times New Roman" w:cs="Times New Roman"/>
        </w:rPr>
        <w:t xml:space="preserve">) function in RQTL with 10,000 permutations to determine the significance cutoff (Figure </w:t>
      </w:r>
      <w:r w:rsidR="00AF1191">
        <w:rPr>
          <w:rFonts w:ascii="Times New Roman" w:hAnsi="Times New Roman" w:cs="Times New Roman"/>
        </w:rPr>
        <w:t>6</w:t>
      </w:r>
      <w:r w:rsidRPr="006E0172">
        <w:rPr>
          <w:rFonts w:ascii="Times New Roman" w:hAnsi="Times New Roman" w:cs="Times New Roman"/>
        </w:rPr>
        <w:t>).</w:t>
      </w:r>
    </w:p>
    <w:p w14:paraId="5C2EB119" w14:textId="77777777" w:rsidR="006E0172" w:rsidRDefault="006E0172" w:rsidP="006E0172">
      <w:pPr>
        <w:pStyle w:val="Heading1"/>
        <w:spacing w:before="0"/>
        <w:rPr>
          <w:rFonts w:ascii="Times New Roman" w:hAnsi="Times New Roman" w:cs="Times New Roman"/>
          <w:color w:val="auto"/>
          <w:sz w:val="24"/>
          <w:szCs w:val="24"/>
          <w:u w:val="single"/>
        </w:rPr>
      </w:pPr>
      <w:bookmarkStart w:id="16" w:name="results-and-discussion"/>
      <w:bookmarkEnd w:id="16"/>
    </w:p>
    <w:p w14:paraId="064CF7C2" w14:textId="77777777" w:rsidR="00C04362" w:rsidRPr="006E0172" w:rsidRDefault="006E0172" w:rsidP="006E0172">
      <w:pPr>
        <w:pStyle w:val="Heading1"/>
        <w:spacing w:before="0"/>
        <w:rPr>
          <w:rFonts w:ascii="Times New Roman" w:hAnsi="Times New Roman" w:cs="Times New Roman"/>
          <w:color w:val="auto"/>
          <w:sz w:val="24"/>
          <w:szCs w:val="24"/>
          <w:u w:val="single"/>
        </w:rPr>
      </w:pPr>
      <w:r w:rsidRPr="006E0172">
        <w:rPr>
          <w:rFonts w:ascii="Times New Roman" w:hAnsi="Times New Roman" w:cs="Times New Roman"/>
          <w:color w:val="auto"/>
          <w:sz w:val="24"/>
          <w:szCs w:val="24"/>
          <w:u w:val="single"/>
        </w:rPr>
        <w:t>Results and Discussion</w:t>
      </w:r>
    </w:p>
    <w:p w14:paraId="51C981A0" w14:textId="77777777" w:rsidR="006E0172" w:rsidRDefault="006E0172" w:rsidP="006E0172">
      <w:pPr>
        <w:pStyle w:val="Heading2"/>
        <w:spacing w:before="0"/>
        <w:rPr>
          <w:rFonts w:ascii="Times New Roman" w:hAnsi="Times New Roman" w:cs="Times New Roman"/>
          <w:b w:val="0"/>
          <w:color w:val="auto"/>
          <w:sz w:val="24"/>
          <w:szCs w:val="24"/>
        </w:rPr>
      </w:pPr>
      <w:bookmarkStart w:id="17" w:name="deep-rna-sequencing-of-a-ril-population-"/>
      <w:bookmarkEnd w:id="17"/>
    </w:p>
    <w:p w14:paraId="3A7EC126"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Deep RNA sequencing of a RIL population and its parents</w:t>
      </w:r>
    </w:p>
    <w:p w14:paraId="2BC4A978"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We performed deep RNA sequencing of 124 members of a recombinant inbred line (RIL) population derived from the </w:t>
      </w:r>
      <w:r w:rsidRPr="006E0172">
        <w:rPr>
          <w:rFonts w:ascii="Times New Roman" w:hAnsi="Times New Roman" w:cs="Times New Roman"/>
          <w:i/>
        </w:rPr>
        <w:t xml:space="preserve">Brassica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accessions R500 and IMB211. We sequenced each member of the RIL population with </w:t>
      </w:r>
      <w:r w:rsidRPr="006E0172">
        <w:rPr>
          <w:rFonts w:ascii="Times New Roman" w:hAnsi="Times New Roman" w:cs="Times New Roman"/>
          <w:i/>
        </w:rPr>
        <w:t>X</w:t>
      </w:r>
      <w:r w:rsidRPr="006E0172">
        <w:rPr>
          <w:rFonts w:ascii="Times New Roman" w:hAnsi="Times New Roman" w:cs="Times New Roman"/>
        </w:rPr>
        <w:t>-</w:t>
      </w:r>
      <w:r w:rsidRPr="006E0172">
        <w:rPr>
          <w:rFonts w:ascii="Times New Roman" w:hAnsi="Times New Roman" w:cs="Times New Roman"/>
          <w:i/>
        </w:rPr>
        <w:t>X</w:t>
      </w:r>
      <w:r w:rsidRPr="006E0172">
        <w:rPr>
          <w:rFonts w:ascii="Times New Roman" w:hAnsi="Times New Roman" w:cs="Times New Roman"/>
        </w:rPr>
        <w:t xml:space="preserve"> replicates at an average of </w:t>
      </w:r>
      <w:r w:rsidRPr="006E0172">
        <w:rPr>
          <w:rFonts w:ascii="Times New Roman" w:hAnsi="Times New Roman" w:cs="Times New Roman"/>
          <w:i/>
        </w:rPr>
        <w:t>X</w:t>
      </w:r>
      <w:r w:rsidRPr="006E0172">
        <w:rPr>
          <w:rFonts w:ascii="Times New Roman" w:hAnsi="Times New Roman" w:cs="Times New Roman"/>
        </w:rPr>
        <w:t xml:space="preserve"> reads mapped per replicate for a combined mean of </w:t>
      </w:r>
      <w:r w:rsidRPr="006E0172">
        <w:rPr>
          <w:rFonts w:ascii="Times New Roman" w:hAnsi="Times New Roman" w:cs="Times New Roman"/>
          <w:i/>
        </w:rPr>
        <w:t>X</w:t>
      </w:r>
      <w:r w:rsidRPr="006E0172">
        <w:rPr>
          <w:rFonts w:ascii="Times New Roman" w:hAnsi="Times New Roman" w:cs="Times New Roman"/>
        </w:rPr>
        <w:t xml:space="preserve"> reads mapped per RIL</w:t>
      </w:r>
      <w:proofErr w:type="gramStart"/>
      <w:r w:rsidRPr="006E0172">
        <w:rPr>
          <w:rFonts w:ascii="Times New Roman" w:hAnsi="Times New Roman" w:cs="Times New Roman"/>
        </w:rPr>
        <w:t>.(</w:t>
      </w:r>
      <w:proofErr w:type="gramEnd"/>
      <w:r w:rsidRPr="006E0172">
        <w:rPr>
          <w:rFonts w:ascii="Times New Roman" w:hAnsi="Times New Roman" w:cs="Times New Roman"/>
          <w:i/>
        </w:rPr>
        <w:t xml:space="preserve">Q: What other metrics to include? reads per expressed gene? # of genes hit per sample? Depth </w:t>
      </w:r>
      <w:proofErr w:type="gramStart"/>
      <w:r w:rsidRPr="006E0172">
        <w:rPr>
          <w:rFonts w:ascii="Times New Roman" w:hAnsi="Times New Roman" w:cs="Times New Roman"/>
          <w:i/>
        </w:rPr>
        <w:t>vs reads</w:t>
      </w:r>
      <w:proofErr w:type="gramEnd"/>
      <w:r w:rsidRPr="006E0172">
        <w:rPr>
          <w:rFonts w:ascii="Times New Roman" w:hAnsi="Times New Roman" w:cs="Times New Roman"/>
          <w:i/>
        </w:rPr>
        <w:t xml:space="preserve"> mapped?</w:t>
      </w:r>
      <w:r w:rsidRPr="006E0172">
        <w:rPr>
          <w:rFonts w:ascii="Times New Roman" w:hAnsi="Times New Roman" w:cs="Times New Roman"/>
        </w:rPr>
        <w:t>)(</w:t>
      </w:r>
      <w:r w:rsidRPr="006E0172">
        <w:rPr>
          <w:rFonts w:ascii="Times New Roman" w:hAnsi="Times New Roman" w:cs="Times New Roman"/>
          <w:i/>
        </w:rPr>
        <w:t>Q: Should we add a table with some stats/numbers?</w:t>
      </w:r>
      <w:r w:rsidRPr="006E0172">
        <w:rPr>
          <w:rFonts w:ascii="Times New Roman" w:hAnsi="Times New Roman" w:cs="Times New Roman"/>
        </w:rPr>
        <w:t>) We have previously described the deep sequencing of R500 and IMB211 [@devisetty_polymorphism_2014] and use that data in this current study. These datasets will eventually be used in analyses of differential gene expression; however, we are currently using them for variant discovery and creation of a genetic map resource.</w:t>
      </w:r>
    </w:p>
    <w:p w14:paraId="32A63231" w14:textId="77777777" w:rsidR="006E0172" w:rsidRDefault="006E0172" w:rsidP="006E0172">
      <w:pPr>
        <w:pStyle w:val="Heading2"/>
        <w:spacing w:before="0"/>
        <w:rPr>
          <w:rFonts w:ascii="Times New Roman" w:hAnsi="Times New Roman" w:cs="Times New Roman"/>
          <w:b w:val="0"/>
          <w:color w:val="auto"/>
          <w:sz w:val="24"/>
          <w:szCs w:val="24"/>
        </w:rPr>
      </w:pPr>
      <w:bookmarkStart w:id="18" w:name="r500-vs.-imb211-polymorphism-identificat"/>
      <w:bookmarkEnd w:id="18"/>
    </w:p>
    <w:p w14:paraId="2CE05439"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R500 vs. IMB211 polymorphism identification</w:t>
      </w:r>
    </w:p>
    <w:p w14:paraId="350BE10E"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To identify polymorphisms within the RIL population, we first looked for SNPs and INDELs between R500 and IMB211, the parents of the population. We used an approach previously described for the identification of polymorphisms between R500 and IMB211 with an earlier version of the </w:t>
      </w:r>
      <w:r w:rsidRPr="006E0172">
        <w:rPr>
          <w:rFonts w:ascii="Times New Roman" w:hAnsi="Times New Roman" w:cs="Times New Roman"/>
          <w:i/>
        </w:rPr>
        <w:t xml:space="preserve">Brassica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genome annotation, v1.2 [@devisetty_polymorphism_2014]. In the current study, we used v1.5 of the genome for all mapping and informatics work.</w:t>
      </w:r>
    </w:p>
    <w:p w14:paraId="23C5A177" w14:textId="77777777"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This set of R500 vs. IMB211 polymorphisms was used to genotype each member of the RIL population. Based on the crossing scheme used to create the RIL population, we would expect homozygous regions of contiguous R500 alleles alternating with homozygous regions of contiguous IMB211 alleles. When using this polymorphism set to genotype the RILs; however, there were several regions where R500 and IMB211 alleles were interspersed with no apparent pattern. (</w:t>
      </w:r>
      <w:r w:rsidRPr="006E0172">
        <w:rPr>
          <w:rFonts w:ascii="Times New Roman" w:hAnsi="Times New Roman" w:cs="Times New Roman"/>
          <w:i/>
        </w:rPr>
        <w:t>Q: Show representative RIL or region of a RIL in main or supplemental?</w:t>
      </w:r>
      <w:r w:rsidRPr="006E0172">
        <w:rPr>
          <w:rFonts w:ascii="Times New Roman" w:hAnsi="Times New Roman" w:cs="Times New Roman"/>
        </w:rPr>
        <w:t>). This suggests that a different parental source may have been used to construct this RIL population.</w:t>
      </w:r>
    </w:p>
    <w:p w14:paraId="6FD021BA" w14:textId="77777777"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 xml:space="preserve">To test this hypothesis, we merged all of the sequence data from the individual RILs and then genotyped the merged dataset (Figure </w:t>
      </w:r>
      <w:hyperlink w:anchor="rils-merged.parent-based-snps.png">
        <w:r w:rsidRPr="006E0172">
          <w:rPr>
            <w:rStyle w:val="Hyperlink"/>
            <w:rFonts w:ascii="Times New Roman" w:hAnsi="Times New Roman" w:cs="Times New Roman"/>
            <w:color w:val="auto"/>
          </w:rPr>
          <w:t>[rils-merged.parent-based-snps.png]</w:t>
        </w:r>
      </w:hyperlink>
      <w:r w:rsidRPr="006E0172">
        <w:rPr>
          <w:rFonts w:ascii="Times New Roman" w:hAnsi="Times New Roman" w:cs="Times New Roman"/>
        </w:rPr>
        <w:t>). Given the relatively large size of the population and the expected introgression frequency and distribution, polymorphisms generated by comparing the actual parents of the RIL population should be segregating with approximately equal allelic frequency in this merged data set (black dots in figure). Most polymorphisms did display this expected distribution; however, there were several large regions that were not segregating, instead they were monomorphic for one of the putative parents of the population (indicated as orange or blue dots in the figure). Nearly all of these regions matched the putative R500 alleles. The primary exception is the bottom of chromosome A03, which displays a gradual transition from equal R500:IMB211 allelic frequency to nearly all IMB211. This pattern is consistent with segregation distortion and {==is what we would expect given that A03's centromere is at the end of the chromosome (Cheng 2013)</w:t>
      </w:r>
      <w:proofErr w:type="gramStart"/>
      <w:r w:rsidRPr="006E0172">
        <w:rPr>
          <w:rFonts w:ascii="Times New Roman" w:hAnsi="Times New Roman" w:cs="Times New Roman"/>
        </w:rPr>
        <w:t>.=</w:t>
      </w:r>
      <w:proofErr w:type="gramEnd"/>
      <w:r w:rsidRPr="006E0172">
        <w:rPr>
          <w:rFonts w:ascii="Times New Roman" w:hAnsi="Times New Roman" w:cs="Times New Roman"/>
        </w:rPr>
        <w:t>=}{&gt;&gt;I don't understand this part. Is the idea Meiotic drive for chrom A03 centromere? We should say that</w:t>
      </w:r>
      <w:proofErr w:type="gramStart"/>
      <w:r w:rsidRPr="006E0172">
        <w:rPr>
          <w:rFonts w:ascii="Times New Roman" w:hAnsi="Times New Roman" w:cs="Times New Roman"/>
        </w:rPr>
        <w:t>.&lt;</w:t>
      </w:r>
      <w:proofErr w:type="gramEnd"/>
      <w:r w:rsidRPr="006E0172">
        <w:rPr>
          <w:rFonts w:ascii="Times New Roman" w:hAnsi="Times New Roman" w:cs="Times New Roman"/>
        </w:rPr>
        <w:t>&lt;}</w:t>
      </w:r>
    </w:p>
    <w:p w14:paraId="1EAAD20F" w14:textId="77777777" w:rsidR="006E0172" w:rsidRDefault="006E0172" w:rsidP="006E0172">
      <w:pPr>
        <w:pStyle w:val="BodyText"/>
        <w:spacing w:before="0" w:after="0"/>
        <w:rPr>
          <w:rFonts w:ascii="Times New Roman" w:hAnsi="Times New Roman" w:cs="Times New Roman"/>
        </w:rPr>
      </w:pPr>
    </w:p>
    <w:p w14:paraId="1A495C19" w14:textId="77777777"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 xml:space="preserve">One explanation for the non-segregating regions is that the seed stock of one or both of our parental lines was not actually the true parent of the </w:t>
      </w:r>
      <w:proofErr w:type="gramStart"/>
      <w:r w:rsidRPr="006E0172">
        <w:rPr>
          <w:rFonts w:ascii="Times New Roman" w:hAnsi="Times New Roman" w:cs="Times New Roman"/>
        </w:rPr>
        <w:t>population(</w:t>
      </w:r>
      <w:proofErr w:type="gramEnd"/>
      <w:r w:rsidRPr="006E0172">
        <w:rPr>
          <w:rFonts w:ascii="Times New Roman" w:hAnsi="Times New Roman" w:cs="Times New Roman"/>
          <w:i/>
        </w:rPr>
        <w:t>Q: contaminated?</w:t>
      </w:r>
      <w:r w:rsidRPr="006E0172">
        <w:rPr>
          <w:rFonts w:ascii="Times New Roman" w:hAnsi="Times New Roman" w:cs="Times New Roman"/>
        </w:rPr>
        <w:t>). To evaluate this possibility, we sequenced several additional seed stocks of R500 and IMB211 (</w:t>
      </w:r>
      <w:r w:rsidRPr="006E0172">
        <w:rPr>
          <w:rFonts w:ascii="Times New Roman" w:hAnsi="Times New Roman" w:cs="Times New Roman"/>
          <w:i/>
        </w:rPr>
        <w:t>Q: How distinct are the sources?</w:t>
      </w:r>
      <w:r w:rsidRPr="006E0172">
        <w:rPr>
          <w:rFonts w:ascii="Times New Roman" w:hAnsi="Times New Roman" w:cs="Times New Roman"/>
        </w:rPr>
        <w:t xml:space="preserve">). The genotypes of all </w:t>
      </w:r>
      <w:r w:rsidRPr="006E0172">
        <w:rPr>
          <w:rFonts w:ascii="Times New Roman" w:hAnsi="Times New Roman" w:cs="Times New Roman"/>
          <w:i/>
        </w:rPr>
        <w:t>X</w:t>
      </w:r>
      <w:r w:rsidRPr="006E0172">
        <w:rPr>
          <w:rFonts w:ascii="Times New Roman" w:hAnsi="Times New Roman" w:cs="Times New Roman"/>
        </w:rPr>
        <w:t xml:space="preserve"> R500 seed stocks were consistent with one </w:t>
      </w:r>
      <w:r w:rsidRPr="006E0172">
        <w:rPr>
          <w:rFonts w:ascii="Times New Roman" w:hAnsi="Times New Roman" w:cs="Times New Roman"/>
        </w:rPr>
        <w:lastRenderedPageBreak/>
        <w:t>another across all (</w:t>
      </w:r>
      <w:r w:rsidRPr="006E0172">
        <w:rPr>
          <w:rFonts w:ascii="Times New Roman" w:hAnsi="Times New Roman" w:cs="Times New Roman"/>
          <w:i/>
        </w:rPr>
        <w:t>Q: 198,141?</w:t>
      </w:r>
      <w:r w:rsidRPr="006E0172">
        <w:rPr>
          <w:rFonts w:ascii="Times New Roman" w:hAnsi="Times New Roman" w:cs="Times New Roman"/>
        </w:rPr>
        <w:t xml:space="preserve">) polymorphisms. There were, however, at least </w:t>
      </w:r>
      <w:r w:rsidRPr="006E0172">
        <w:rPr>
          <w:rFonts w:ascii="Times New Roman" w:hAnsi="Times New Roman" w:cs="Times New Roman"/>
          <w:i/>
        </w:rPr>
        <w:t>X</w:t>
      </w:r>
      <w:r w:rsidRPr="006E0172">
        <w:rPr>
          <w:rFonts w:ascii="Times New Roman" w:hAnsi="Times New Roman" w:cs="Times New Roman"/>
        </w:rPr>
        <w:t xml:space="preserve"> distinct genotypic variants within the </w:t>
      </w:r>
      <w:r w:rsidRPr="006E0172">
        <w:rPr>
          <w:rFonts w:ascii="Times New Roman" w:hAnsi="Times New Roman" w:cs="Times New Roman"/>
          <w:i/>
        </w:rPr>
        <w:t>X</w:t>
      </w:r>
      <w:r w:rsidRPr="006E0172">
        <w:rPr>
          <w:rFonts w:ascii="Times New Roman" w:hAnsi="Times New Roman" w:cs="Times New Roman"/>
        </w:rPr>
        <w:t xml:space="preserve"> IMB211 seed stocks. Therefore, we proceeded to work under the assumption that the sequences from the R500 seed stocks that we have provide a reasonably accurate genotypic representation of the R500 parent used to create the R500-IMB211 RIL population.</w:t>
      </w:r>
    </w:p>
    <w:p w14:paraId="0B5EEBF9" w14:textId="77777777" w:rsidR="006E0172" w:rsidRDefault="006E0172" w:rsidP="006E0172">
      <w:pPr>
        <w:pStyle w:val="Heading2"/>
        <w:spacing w:before="0"/>
        <w:rPr>
          <w:rFonts w:ascii="Times New Roman" w:hAnsi="Times New Roman" w:cs="Times New Roman"/>
          <w:b w:val="0"/>
          <w:color w:val="auto"/>
          <w:sz w:val="24"/>
          <w:szCs w:val="24"/>
        </w:rPr>
      </w:pPr>
      <w:bookmarkStart w:id="19" w:name="population-based-snp-discovery"/>
      <w:bookmarkEnd w:id="19"/>
    </w:p>
    <w:p w14:paraId="538F6E79"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Population-based SNP discovery</w:t>
      </w:r>
    </w:p>
    <w:p w14:paraId="408DE895"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Due to the uncertainty surrounding the IMB211 parent of the RILs, we switched to a population-based approach for discovering SNPs. This new strategy involves identifying variants within the RIL population and using the R500 data to determine which is the R500 allele and which is the IMB211 allele for each SNP. Using this approach, we identified 146,027 SNPs across </w:t>
      </w:r>
      <w:r w:rsidRPr="006E0172">
        <w:rPr>
          <w:rFonts w:ascii="Times New Roman" w:hAnsi="Times New Roman" w:cs="Times New Roman"/>
          <w:i/>
        </w:rPr>
        <w:t xml:space="preserve">B.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's ten chromosomes (Table </w:t>
      </w:r>
      <w:hyperlink w:anchor="SNP-counts.png">
        <w:r w:rsidRPr="006E0172">
          <w:rPr>
            <w:rStyle w:val="Hyperlink"/>
            <w:rFonts w:ascii="Times New Roman" w:hAnsi="Times New Roman" w:cs="Times New Roman"/>
            <w:color w:val="auto"/>
          </w:rPr>
          <w:t>[SNP-counts.png]</w:t>
        </w:r>
      </w:hyperlink>
      <w:r w:rsidRPr="006E0172">
        <w:rPr>
          <w:rFonts w:ascii="Times New Roman" w:hAnsi="Times New Roman" w:cs="Times New Roman"/>
        </w:rPr>
        <w:t>).</w:t>
      </w:r>
    </w:p>
    <w:p w14:paraId="1F2060B1" w14:textId="77777777" w:rsidR="006E0172" w:rsidRDefault="006E0172" w:rsidP="006E0172">
      <w:pPr>
        <w:pStyle w:val="BodyText"/>
        <w:spacing w:before="0" w:after="0"/>
        <w:rPr>
          <w:rFonts w:ascii="Times New Roman" w:hAnsi="Times New Roman" w:cs="Times New Roman"/>
        </w:rPr>
      </w:pPr>
    </w:p>
    <w:p w14:paraId="382A217F" w14:textId="77777777"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 xml:space="preserve">Using the population-based SNPs to genotype the merged RIL sequence data produces the expected allele frequencies throughout the entire genome (Figure </w:t>
      </w:r>
      <w:hyperlink w:anchor="rils-merged.population-based-snps.png">
        <w:r w:rsidRPr="006E0172">
          <w:rPr>
            <w:rStyle w:val="Hyperlink"/>
            <w:rFonts w:ascii="Times New Roman" w:hAnsi="Times New Roman" w:cs="Times New Roman"/>
            <w:color w:val="auto"/>
          </w:rPr>
          <w:t>[rils-merged.population-based-snps.png]</w:t>
        </w:r>
      </w:hyperlink>
      <w:r w:rsidRPr="006E0172">
        <w:rPr>
          <w:rFonts w:ascii="Times New Roman" w:hAnsi="Times New Roman" w:cs="Times New Roman"/>
        </w:rPr>
        <w:t xml:space="preserve">). Over </w:t>
      </w:r>
      <w:r w:rsidRPr="006E0172">
        <w:rPr>
          <w:rFonts w:ascii="Times New Roman" w:hAnsi="Times New Roman" w:cs="Times New Roman"/>
          <w:i/>
        </w:rPr>
        <w:t>X</w:t>
      </w:r>
      <w:r w:rsidRPr="006E0172">
        <w:rPr>
          <w:rFonts w:ascii="Times New Roman" w:hAnsi="Times New Roman" w:cs="Times New Roman"/>
        </w:rPr>
        <w:t>% of the genome is within ({==</w:t>
      </w:r>
      <w:r w:rsidRPr="006E0172">
        <w:rPr>
          <w:rFonts w:ascii="Times New Roman" w:hAnsi="Times New Roman" w:cs="Times New Roman"/>
          <w:i/>
        </w:rPr>
        <w:t>Q: 2 Kbp</w:t>
      </w:r>
      <w:proofErr w:type="gramStart"/>
      <w:r w:rsidRPr="006E0172">
        <w:rPr>
          <w:rFonts w:ascii="Times New Roman" w:hAnsi="Times New Roman" w:cs="Times New Roman"/>
          <w:i/>
        </w:rPr>
        <w:t>?</w:t>
      </w:r>
      <w:r w:rsidRPr="006E0172">
        <w:rPr>
          <w:rFonts w:ascii="Times New Roman" w:hAnsi="Times New Roman" w:cs="Times New Roman"/>
        </w:rPr>
        <w:t>=</w:t>
      </w:r>
      <w:proofErr w:type="gramEnd"/>
      <w:r w:rsidRPr="006E0172">
        <w:rPr>
          <w:rFonts w:ascii="Times New Roman" w:hAnsi="Times New Roman" w:cs="Times New Roman"/>
        </w:rPr>
        <w:t>=}{&gt;&gt;I would just figure out what the distance is for 90 and 95% and report that&lt;&lt;}) of a SNP; however, there are several regions with few or no SNPs. There are two primary reasons for these SNP-free regions. Most are likely gene-poor regions or regions of genes with insufficient expression under our experimental conditions (e.g., growth conditions, age, tissue, genotypes, etc.)</w:t>
      </w:r>
      <w:proofErr w:type="gramStart"/>
      <w:r w:rsidRPr="006E0172">
        <w:rPr>
          <w:rFonts w:ascii="Times New Roman" w:hAnsi="Times New Roman" w:cs="Times New Roman"/>
        </w:rPr>
        <w:t>.</w:t>
      </w:r>
      <w:proofErr w:type="gramEnd"/>
      <w:r w:rsidRPr="006E0172">
        <w:rPr>
          <w:rFonts w:ascii="Times New Roman" w:hAnsi="Times New Roman" w:cs="Times New Roman"/>
        </w:rPr>
        <w:t>{&gt;&gt;Can/should we actually show this</w:t>
      </w:r>
      <w:proofErr w:type="gramStart"/>
      <w:r w:rsidRPr="006E0172">
        <w:rPr>
          <w:rFonts w:ascii="Times New Roman" w:hAnsi="Times New Roman" w:cs="Times New Roman"/>
        </w:rPr>
        <w:t>?&lt;</w:t>
      </w:r>
      <w:proofErr w:type="gramEnd"/>
      <w:r w:rsidRPr="006E0172">
        <w:rPr>
          <w:rFonts w:ascii="Times New Roman" w:hAnsi="Times New Roman" w:cs="Times New Roman"/>
        </w:rPr>
        <w:t>&lt;} We also found a few regions where there are significant numbers of expressed genes, but no SNPs between members of the RIL population. (</w:t>
      </w:r>
      <w:r w:rsidRPr="006E0172">
        <w:rPr>
          <w:rFonts w:ascii="Times New Roman" w:hAnsi="Times New Roman" w:cs="Times New Roman"/>
          <w:i/>
        </w:rPr>
        <w:t>Q: Indicate these regions in the figures?? This may be time consuming since the X-axis has changed between versions.</w:t>
      </w:r>
      <w:r w:rsidRPr="006E0172">
        <w:rPr>
          <w:rFonts w:ascii="Times New Roman" w:hAnsi="Times New Roman" w:cs="Times New Roman"/>
        </w:rPr>
        <w:t xml:space="preserve">){&gt;&gt;What about having a bar underneath the chromosomes that indicates gene density? This would also address my question above&lt;&lt;} These regions primarily correspond to the homozygous regions of Figure </w:t>
      </w:r>
      <w:hyperlink w:anchor="rils-merged.parent-based-snps.png">
        <w:r w:rsidRPr="006E0172">
          <w:rPr>
            <w:rStyle w:val="Hyperlink"/>
            <w:rFonts w:ascii="Times New Roman" w:hAnsi="Times New Roman" w:cs="Times New Roman"/>
            <w:color w:val="auto"/>
          </w:rPr>
          <w:t>[rils-merged.parent-based-snps.png]</w:t>
        </w:r>
      </w:hyperlink>
      <w:r w:rsidRPr="006E0172">
        <w:rPr>
          <w:rFonts w:ascii="Times New Roman" w:hAnsi="Times New Roman" w:cs="Times New Roman"/>
        </w:rPr>
        <w:t xml:space="preserve"> and, therefore, likely represent regions that are very similar between the seed stocks used to generate this RIL population.</w:t>
      </w:r>
    </w:p>
    <w:p w14:paraId="4353CBA5" w14:textId="77777777" w:rsidR="006E0172" w:rsidRDefault="006E0172" w:rsidP="006E0172">
      <w:pPr>
        <w:pStyle w:val="Heading2"/>
        <w:spacing w:before="0"/>
        <w:rPr>
          <w:rFonts w:ascii="Times New Roman" w:hAnsi="Times New Roman" w:cs="Times New Roman"/>
          <w:b w:val="0"/>
          <w:color w:val="auto"/>
          <w:sz w:val="24"/>
          <w:szCs w:val="24"/>
        </w:rPr>
      </w:pPr>
      <w:bookmarkStart w:id="20" w:name="genotyping-the-ril-population"/>
      <w:bookmarkEnd w:id="20"/>
    </w:p>
    <w:p w14:paraId="00B84FDD"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Genotyping the RIL population</w:t>
      </w:r>
    </w:p>
    <w:p w14:paraId="39DC795F"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Using the information on the entire population instead of just the parents provides many more observations of the potential SNPs in the population.</w:t>
      </w:r>
    </w:p>
    <w:p w14:paraId="5A29122B" w14:textId="77777777" w:rsidR="00C04362" w:rsidRPr="006E0172" w:rsidRDefault="006E0172" w:rsidP="006E0172">
      <w:pPr>
        <w:pStyle w:val="Compact"/>
        <w:numPr>
          <w:ilvl w:val="0"/>
          <w:numId w:val="3"/>
        </w:numPr>
        <w:spacing w:before="0" w:after="0"/>
        <w:rPr>
          <w:rFonts w:ascii="Times New Roman" w:hAnsi="Times New Roman" w:cs="Times New Roman"/>
        </w:rPr>
      </w:pPr>
      <w:r w:rsidRPr="006E0172">
        <w:rPr>
          <w:rFonts w:ascii="Times New Roman" w:hAnsi="Times New Roman" w:cs="Times New Roman"/>
        </w:rPr>
        <w:t>Sample RIL genotype plot</w:t>
      </w:r>
    </w:p>
    <w:p w14:paraId="74AAED0F" w14:textId="77777777" w:rsidR="00C04362" w:rsidRPr="006E0172" w:rsidRDefault="006E0172" w:rsidP="006E0172">
      <w:pPr>
        <w:pStyle w:val="Compact"/>
        <w:numPr>
          <w:ilvl w:val="0"/>
          <w:numId w:val="3"/>
        </w:numPr>
        <w:spacing w:before="0" w:after="0"/>
        <w:rPr>
          <w:rFonts w:ascii="Times New Roman" w:hAnsi="Times New Roman" w:cs="Times New Roman"/>
        </w:rPr>
      </w:pPr>
      <w:r w:rsidRPr="006E0172">
        <w:rPr>
          <w:rFonts w:ascii="Times New Roman" w:hAnsi="Times New Roman" w:cs="Times New Roman"/>
        </w:rPr>
        <w:t>Boundary detection and bin construction</w:t>
      </w:r>
    </w:p>
    <w:p w14:paraId="5C5558CD" w14:textId="77777777" w:rsidR="00C04362" w:rsidRPr="006E0172" w:rsidRDefault="006E0172" w:rsidP="006E0172">
      <w:pPr>
        <w:pStyle w:val="Compact"/>
        <w:numPr>
          <w:ilvl w:val="0"/>
          <w:numId w:val="3"/>
        </w:numPr>
        <w:spacing w:before="0" w:after="0"/>
        <w:rPr>
          <w:rFonts w:ascii="Times New Roman" w:hAnsi="Times New Roman" w:cs="Times New Roman"/>
        </w:rPr>
      </w:pPr>
      <w:r w:rsidRPr="006E0172">
        <w:rPr>
          <w:rFonts w:ascii="Times New Roman" w:hAnsi="Times New Roman" w:cs="Times New Roman"/>
        </w:rPr>
        <w:t>Composite genotype table/plot (starting with detecting and merging boundaries of individual RILs)</w:t>
      </w:r>
    </w:p>
    <w:p w14:paraId="513C9028" w14:textId="77777777" w:rsidR="00C04362" w:rsidRPr="006E0172" w:rsidRDefault="006E0172" w:rsidP="006E0172">
      <w:pPr>
        <w:pStyle w:val="Heading2"/>
        <w:spacing w:before="0"/>
        <w:rPr>
          <w:rFonts w:ascii="Times New Roman" w:hAnsi="Times New Roman" w:cs="Times New Roman"/>
          <w:b w:val="0"/>
          <w:color w:val="auto"/>
          <w:sz w:val="24"/>
          <w:szCs w:val="24"/>
        </w:rPr>
      </w:pPr>
      <w:bookmarkStart w:id="21" w:name="finding-and-fixing-genome-misassemblies"/>
      <w:bookmarkEnd w:id="21"/>
      <w:r w:rsidRPr="006E0172">
        <w:rPr>
          <w:rFonts w:ascii="Times New Roman" w:hAnsi="Times New Roman" w:cs="Times New Roman"/>
          <w:b w:val="0"/>
          <w:color w:val="auto"/>
          <w:sz w:val="24"/>
          <w:szCs w:val="24"/>
        </w:rPr>
        <w:t>Finding and fixing genome misassemblies</w:t>
      </w:r>
    </w:p>
    <w:p w14:paraId="1B7326A6" w14:textId="77777777" w:rsidR="00C04362" w:rsidRPr="006E0172" w:rsidRDefault="006E0172" w:rsidP="006E0172">
      <w:pPr>
        <w:pStyle w:val="Compact"/>
        <w:numPr>
          <w:ilvl w:val="0"/>
          <w:numId w:val="4"/>
        </w:numPr>
        <w:spacing w:before="0" w:after="0"/>
        <w:rPr>
          <w:rFonts w:ascii="Times New Roman" w:hAnsi="Times New Roman" w:cs="Times New Roman"/>
        </w:rPr>
      </w:pPr>
      <w:r w:rsidRPr="006E0172">
        <w:rPr>
          <w:rFonts w:ascii="Times New Roman" w:hAnsi="Times New Roman" w:cs="Times New Roman"/>
        </w:rPr>
        <w:t>Composite plot suggests misassemblies</w:t>
      </w:r>
    </w:p>
    <w:p w14:paraId="2B9E7929" w14:textId="77777777" w:rsidR="00C04362" w:rsidRPr="006E0172" w:rsidRDefault="006E0172" w:rsidP="006E0172">
      <w:pPr>
        <w:pStyle w:val="Compact"/>
        <w:numPr>
          <w:ilvl w:val="1"/>
          <w:numId w:val="5"/>
        </w:numPr>
        <w:spacing w:before="0" w:after="0"/>
        <w:rPr>
          <w:rFonts w:ascii="Times New Roman" w:hAnsi="Times New Roman" w:cs="Times New Roman"/>
        </w:rPr>
      </w:pPr>
      <w:r w:rsidRPr="006E0172">
        <w:rPr>
          <w:rFonts w:ascii="Times New Roman" w:hAnsi="Times New Roman" w:cs="Times New Roman"/>
        </w:rPr>
        <w:t>Add other evidence that supports this</w:t>
      </w:r>
    </w:p>
    <w:p w14:paraId="799ADEFA" w14:textId="77777777" w:rsidR="00C04362" w:rsidRPr="006E0172" w:rsidRDefault="006E0172" w:rsidP="006E0172">
      <w:pPr>
        <w:pStyle w:val="Compact"/>
        <w:numPr>
          <w:ilvl w:val="0"/>
          <w:numId w:val="4"/>
        </w:numPr>
        <w:spacing w:before="0" w:after="0"/>
        <w:rPr>
          <w:rFonts w:ascii="Times New Roman" w:hAnsi="Times New Roman" w:cs="Times New Roman"/>
        </w:rPr>
      </w:pPr>
      <w:r w:rsidRPr="006E0172">
        <w:rPr>
          <w:rFonts w:ascii="Times New Roman" w:hAnsi="Times New Roman" w:cs="Times New Roman"/>
        </w:rPr>
        <w:t>Look at pairwise distances between bins</w:t>
      </w:r>
    </w:p>
    <w:p w14:paraId="456908CB" w14:textId="77777777" w:rsidR="00C04362" w:rsidRPr="006E0172" w:rsidRDefault="006E0172" w:rsidP="006E0172">
      <w:pPr>
        <w:pStyle w:val="Compact"/>
        <w:numPr>
          <w:ilvl w:val="1"/>
          <w:numId w:val="6"/>
        </w:numPr>
        <w:spacing w:before="0" w:after="0"/>
        <w:rPr>
          <w:rFonts w:ascii="Times New Roman" w:hAnsi="Times New Roman" w:cs="Times New Roman"/>
        </w:rPr>
      </w:pPr>
      <w:proofErr w:type="gramStart"/>
      <w:r w:rsidRPr="006E0172">
        <w:rPr>
          <w:rFonts w:ascii="Times New Roman" w:hAnsi="Times New Roman" w:cs="Times New Roman"/>
        </w:rPr>
        <w:t>individual</w:t>
      </w:r>
      <w:proofErr w:type="gramEnd"/>
      <w:r w:rsidRPr="006E0172">
        <w:rPr>
          <w:rFonts w:ascii="Times New Roman" w:hAnsi="Times New Roman" w:cs="Times New Roman"/>
        </w:rPr>
        <w:t xml:space="preserve"> plots and overview plot (overview first? then individual plots help determine which bins should be where.)</w:t>
      </w:r>
    </w:p>
    <w:p w14:paraId="698323D8" w14:textId="77777777" w:rsidR="00C04362" w:rsidRPr="006E0172" w:rsidRDefault="006E0172" w:rsidP="006E0172">
      <w:pPr>
        <w:pStyle w:val="Compact"/>
        <w:numPr>
          <w:ilvl w:val="1"/>
          <w:numId w:val="6"/>
        </w:numPr>
        <w:spacing w:before="0" w:after="0"/>
        <w:rPr>
          <w:rFonts w:ascii="Times New Roman" w:hAnsi="Times New Roman" w:cs="Times New Roman"/>
        </w:rPr>
      </w:pPr>
      <w:r w:rsidRPr="006E0172">
        <w:rPr>
          <w:rFonts w:ascii="Times New Roman" w:hAnsi="Times New Roman" w:cs="Times New Roman"/>
        </w:rPr>
        <w:t>Use this info to rearrange bins (have table with rearrangement stats.)</w:t>
      </w:r>
    </w:p>
    <w:p w14:paraId="6702F5F9" w14:textId="77777777" w:rsidR="00C04362" w:rsidRPr="006E0172" w:rsidRDefault="006E0172" w:rsidP="006E0172">
      <w:pPr>
        <w:pStyle w:val="Compact"/>
        <w:numPr>
          <w:ilvl w:val="1"/>
          <w:numId w:val="6"/>
        </w:numPr>
        <w:spacing w:before="0" w:after="0"/>
        <w:rPr>
          <w:rFonts w:ascii="Times New Roman" w:hAnsi="Times New Roman" w:cs="Times New Roman"/>
        </w:rPr>
      </w:pPr>
      <w:r w:rsidRPr="006E0172">
        <w:rPr>
          <w:rFonts w:ascii="Times New Roman" w:hAnsi="Times New Roman" w:cs="Times New Roman"/>
        </w:rPr>
        <w:t>Plot overview and composite map following rearrangement</w:t>
      </w:r>
    </w:p>
    <w:p w14:paraId="77A34FDC" w14:textId="77777777" w:rsidR="00C04362" w:rsidRPr="006E0172" w:rsidRDefault="006E0172" w:rsidP="006E0172">
      <w:pPr>
        <w:pStyle w:val="Heading2"/>
        <w:spacing w:before="0"/>
        <w:rPr>
          <w:rFonts w:ascii="Times New Roman" w:hAnsi="Times New Roman" w:cs="Times New Roman"/>
          <w:b w:val="0"/>
          <w:color w:val="auto"/>
          <w:sz w:val="24"/>
          <w:szCs w:val="24"/>
        </w:rPr>
      </w:pPr>
      <w:bookmarkStart w:id="22" w:name="incorporating-scaffold-sequences-into-th"/>
      <w:bookmarkEnd w:id="22"/>
      <w:r w:rsidRPr="006E0172">
        <w:rPr>
          <w:rFonts w:ascii="Times New Roman" w:hAnsi="Times New Roman" w:cs="Times New Roman"/>
          <w:b w:val="0"/>
          <w:color w:val="auto"/>
          <w:sz w:val="24"/>
          <w:szCs w:val="24"/>
        </w:rPr>
        <w:t>Incorporating scaffold sequences into the genome</w:t>
      </w:r>
    </w:p>
    <w:p w14:paraId="4F3B952B"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In the current version of the </w:t>
      </w:r>
      <w:r w:rsidRPr="006E0172">
        <w:rPr>
          <w:rFonts w:ascii="Times New Roman" w:hAnsi="Times New Roman" w:cs="Times New Roman"/>
          <w:i/>
        </w:rPr>
        <w:t xml:space="preserve">B.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genome annotation (v1.5) there are 40,357 scaffolds that have not been incorporated into any of the ten chromosomes. These scaffolds range in size from </w:t>
      </w:r>
      <w:r w:rsidRPr="006E0172">
        <w:rPr>
          <w:rFonts w:ascii="Times New Roman" w:hAnsi="Times New Roman" w:cs="Times New Roman"/>
        </w:rPr>
        <w:lastRenderedPageBreak/>
        <w:t>100 bp to 938 Kbp and represent 1,411 genes spanning 27.5 Mbp. For comparison, there are 39,609 genes within the 256 Mbp of annotated chromosomal sequence. Given that the scaffolds contain about as many genes as would be expected on one third of an average chromosome, we decided to extend our strategy for fixing genome misassemblies to estimate the approximate chromosomal locations of the scaffolds.</w:t>
      </w:r>
    </w:p>
    <w:p w14:paraId="3BD68257" w14:textId="77777777" w:rsidR="006E0172" w:rsidRDefault="006E0172" w:rsidP="006E0172">
      <w:pPr>
        <w:pStyle w:val="BodyText"/>
        <w:spacing w:before="0" w:after="0"/>
        <w:rPr>
          <w:rFonts w:ascii="Times New Roman" w:hAnsi="Times New Roman" w:cs="Times New Roman"/>
        </w:rPr>
      </w:pPr>
    </w:p>
    <w:p w14:paraId="2F5316C7" w14:textId="77777777"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 xml:space="preserve">We identified 3,070 SNPs across 339 of the 40,357 scaffolds. This corresponded to a sufficient number of SNPs (10+) for only 47 scaffolds. For each of these 47 scaffolds, we found a chromosomal bin with identical or near identical genotypes, indicating very close genetic linkage. This degree of similarity made it trivial to incorporate these 47 scaffolds into the chromosomal bin structure. The incorporated scaffolds range in size from 429 to 884,746 bp and are enriched for larger scaffolds (Figure </w:t>
      </w:r>
      <w:hyperlink w:anchor="scaffold-size-distributions.png">
        <w:r w:rsidRPr="006E0172">
          <w:rPr>
            <w:rStyle w:val="Hyperlink"/>
            <w:rFonts w:ascii="Times New Roman" w:hAnsi="Times New Roman" w:cs="Times New Roman"/>
            <w:color w:val="auto"/>
          </w:rPr>
          <w:t>[scaffold-size-distributions.png]</w:t>
        </w:r>
      </w:hyperlink>
      <w:r w:rsidRPr="006E0172">
        <w:rPr>
          <w:rFonts w:ascii="Times New Roman" w:hAnsi="Times New Roman" w:cs="Times New Roman"/>
        </w:rPr>
        <w:t xml:space="preserve">). The N50 values for incorporated and unincorporated scaffolds are 436.0 Kbp and 11.8 Kbp, respectively. Although we have incorporated only 0.1% of the scaffolds into the genome, the incorporated scaffolds represent nearly 7 Mbp of sequence, a disproportionately high 25% of all scaffold sequence (Table </w:t>
      </w:r>
      <w:hyperlink w:anchor="incorporated-scaffolds-stats.png">
        <w:r w:rsidRPr="006E0172">
          <w:rPr>
            <w:rStyle w:val="Hyperlink"/>
            <w:rFonts w:ascii="Times New Roman" w:hAnsi="Times New Roman" w:cs="Times New Roman"/>
            <w:color w:val="auto"/>
          </w:rPr>
          <w:t>[incorporated-scaffolds-stats.png]</w:t>
        </w:r>
      </w:hyperlink>
      <w:r w:rsidRPr="006E0172">
        <w:rPr>
          <w:rFonts w:ascii="Times New Roman" w:hAnsi="Times New Roman" w:cs="Times New Roman"/>
        </w:rPr>
        <w:t>).</w:t>
      </w:r>
    </w:p>
    <w:p w14:paraId="219D9B99" w14:textId="77777777" w:rsidR="006E0172" w:rsidRDefault="006E0172" w:rsidP="006E0172">
      <w:pPr>
        <w:pStyle w:val="BodyText"/>
        <w:spacing w:before="0" w:after="0"/>
        <w:rPr>
          <w:rFonts w:ascii="Times New Roman" w:hAnsi="Times New Roman" w:cs="Times New Roman"/>
        </w:rPr>
      </w:pPr>
    </w:p>
    <w:p w14:paraId="3667051D" w14:textId="77777777"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While most of the incorporated scaffolds represent a single genotype bin, seven are comprised of multiple bins. Scaffold000164, for example, includes 65 annotated genes across six distinct genotype bins within its 313.7 Kbp sequence. One scaffold, Scaffold000191, had bins mapping to two different chromosomes, indicating that it was misassembled. Therefore, we split its two bins and assigned them to the appropriate chromosome locations (5 genes/28.2 Kbp to A01 and 24 genes/104.1 Kbp to A05).</w:t>
      </w:r>
    </w:p>
    <w:p w14:paraId="293BFCC8" w14:textId="77777777" w:rsidR="006E0172" w:rsidRDefault="006E0172" w:rsidP="006E0172">
      <w:pPr>
        <w:pStyle w:val="BodyText"/>
        <w:spacing w:before="0" w:after="0"/>
        <w:rPr>
          <w:rFonts w:ascii="Times New Roman" w:hAnsi="Times New Roman" w:cs="Times New Roman"/>
        </w:rPr>
      </w:pPr>
    </w:p>
    <w:p w14:paraId="7D5D56ED" w14:textId="77777777" w:rsidR="00C04362" w:rsidRDefault="006E0172" w:rsidP="006E0172">
      <w:pPr>
        <w:pStyle w:val="BodyText"/>
        <w:spacing w:before="0" w:after="0"/>
        <w:rPr>
          <w:rFonts w:ascii="Times New Roman" w:hAnsi="Times New Roman" w:cs="Times New Roman"/>
          <w:i/>
        </w:rPr>
      </w:pPr>
      <w:r w:rsidRPr="006E0172">
        <w:rPr>
          <w:rFonts w:ascii="Times New Roman" w:hAnsi="Times New Roman" w:cs="Times New Roman"/>
        </w:rPr>
        <w:t xml:space="preserve">Possible reasons for the enrichment of larger scaffolds within the set of incorporated scaffolds include: (1) larger scaffolds are more likely to include expressed genes and, therefore, SNPs that we can detect and (2) larger scaffolds may be more likely to be accurate representations of a contiguous region within the genome. This second point is based on the assumption that large scaffolds </w:t>
      </w:r>
      <w:proofErr w:type="gramStart"/>
      <w:r w:rsidRPr="006E0172">
        <w:rPr>
          <w:rFonts w:ascii="Times New Roman" w:hAnsi="Times New Roman" w:cs="Times New Roman"/>
        </w:rPr>
        <w:t>were able to</w:t>
      </w:r>
      <w:proofErr w:type="gramEnd"/>
      <w:r w:rsidRPr="006E0172">
        <w:rPr>
          <w:rFonts w:ascii="Times New Roman" w:hAnsi="Times New Roman" w:cs="Times New Roman"/>
        </w:rPr>
        <w:t xml:space="preserve"> be assembled perhaps due to more abundant, more consistent, and/or more convincing experimental support than small scaffolds. The large scaffolds that we were unable to incorporate because </w:t>
      </w:r>
      <w:proofErr w:type="gramStart"/>
      <w:r w:rsidRPr="006E0172">
        <w:rPr>
          <w:rFonts w:ascii="Times New Roman" w:hAnsi="Times New Roman" w:cs="Times New Roman"/>
        </w:rPr>
        <w:t xml:space="preserve">they </w:t>
      </w:r>
      <w:r w:rsidRPr="006E0172">
        <w:rPr>
          <w:rFonts w:ascii="Times New Roman" w:hAnsi="Times New Roman" w:cs="Times New Roman"/>
          <w:i/>
        </w:rPr>
        <w:t>...</w:t>
      </w:r>
      <w:proofErr w:type="gramEnd"/>
    </w:p>
    <w:p w14:paraId="00DCACE0" w14:textId="77777777" w:rsidR="009169A1" w:rsidRPr="006E0172" w:rsidRDefault="009169A1" w:rsidP="006E0172">
      <w:pPr>
        <w:pStyle w:val="BodyText"/>
        <w:spacing w:before="0" w:after="0"/>
        <w:rPr>
          <w:rFonts w:ascii="Times New Roman" w:hAnsi="Times New Roman" w:cs="Times New Roman"/>
        </w:rPr>
      </w:pPr>
    </w:p>
    <w:p w14:paraId="2CE0BAB5" w14:textId="77777777" w:rsidR="00C04362" w:rsidRPr="006E0172" w:rsidRDefault="006E0172" w:rsidP="006E0172">
      <w:pPr>
        <w:pStyle w:val="Heading2"/>
        <w:spacing w:before="0"/>
        <w:rPr>
          <w:rFonts w:ascii="Times New Roman" w:hAnsi="Times New Roman" w:cs="Times New Roman"/>
          <w:b w:val="0"/>
          <w:color w:val="auto"/>
          <w:sz w:val="24"/>
          <w:szCs w:val="24"/>
        </w:rPr>
      </w:pPr>
      <w:bookmarkStart w:id="23" w:name="high-density-genetic-map"/>
      <w:bookmarkEnd w:id="23"/>
      <w:r w:rsidRPr="006E0172">
        <w:rPr>
          <w:rFonts w:ascii="Times New Roman" w:hAnsi="Times New Roman" w:cs="Times New Roman"/>
          <w:b w:val="0"/>
          <w:color w:val="auto"/>
          <w:sz w:val="24"/>
          <w:szCs w:val="24"/>
        </w:rPr>
        <w:t>High-density genetic map</w:t>
      </w:r>
    </w:p>
    <w:p w14:paraId="44678779"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From the available SNP data we were able to create a genetic map with ten linkage groups corresponding to the 10 chromosomes of </w:t>
      </w:r>
      <w:r w:rsidRPr="006E0172">
        <w:rPr>
          <w:rFonts w:ascii="Times New Roman" w:hAnsi="Times New Roman" w:cs="Times New Roman"/>
          <w:i/>
        </w:rPr>
        <w:t xml:space="preserve">Brassica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((Table </w:t>
      </w:r>
      <w:hyperlink w:anchor="genetic-map-summary.png">
        <w:r w:rsidRPr="006E0172">
          <w:rPr>
            <w:rStyle w:val="Hyperlink"/>
            <w:rFonts w:ascii="Times New Roman" w:hAnsi="Times New Roman" w:cs="Times New Roman"/>
            <w:color w:val="auto"/>
          </w:rPr>
          <w:t>[genetic-map-summary.png]</w:t>
        </w:r>
      </w:hyperlink>
      <w:r w:rsidRPr="006E0172">
        <w:rPr>
          <w:rFonts w:ascii="Times New Roman" w:hAnsi="Times New Roman" w:cs="Times New Roman"/>
        </w:rPr>
        <w:t>)). The map contains 1482 genotyped markers for 124 RILs and is completely saturated based on recombination events existing in the population. The maximum spacing between markers is 36.6 cM with an average spacing between markers of 0.7 cM (Table X), The overall map distance of 1045.6 cM. The new map is compared to the existing map containing 224 markers with an average spacing of 1.5 cM (@iniguez-luy_development_2009). Furthermore, the new marker set has physical anchors to the genome for each marker and includes newly placed scaffolds on chromosomes X, Y, Z.</w:t>
      </w:r>
    </w:p>
    <w:p w14:paraId="52C50A81" w14:textId="77777777" w:rsidR="006E0172" w:rsidRDefault="006E0172" w:rsidP="006E0172">
      <w:pPr>
        <w:pStyle w:val="Heading2"/>
        <w:spacing w:before="0"/>
        <w:rPr>
          <w:rFonts w:ascii="Times New Roman" w:hAnsi="Times New Roman" w:cs="Times New Roman"/>
          <w:b w:val="0"/>
          <w:color w:val="auto"/>
          <w:sz w:val="24"/>
          <w:szCs w:val="24"/>
        </w:rPr>
      </w:pPr>
      <w:bookmarkStart w:id="24" w:name="conclusions"/>
      <w:bookmarkEnd w:id="24"/>
    </w:p>
    <w:p w14:paraId="6C30DB6A" w14:textId="77777777" w:rsidR="00C04362" w:rsidRDefault="006E0172" w:rsidP="006E0172">
      <w:pPr>
        <w:pStyle w:val="Heading2"/>
        <w:spacing w:before="0"/>
        <w:rPr>
          <w:rFonts w:ascii="Times New Roman" w:hAnsi="Times New Roman" w:cs="Times New Roman"/>
          <w:color w:val="auto"/>
          <w:sz w:val="24"/>
          <w:szCs w:val="24"/>
          <w:u w:val="single"/>
        </w:rPr>
      </w:pPr>
      <w:r w:rsidRPr="006E0172">
        <w:rPr>
          <w:rFonts w:ascii="Times New Roman" w:hAnsi="Times New Roman" w:cs="Times New Roman"/>
          <w:color w:val="auto"/>
          <w:sz w:val="24"/>
          <w:szCs w:val="24"/>
          <w:u w:val="single"/>
        </w:rPr>
        <w:t>Conclusions</w:t>
      </w:r>
    </w:p>
    <w:p w14:paraId="295E6892" w14:textId="77777777" w:rsidR="006E0172" w:rsidRPr="006E0172" w:rsidRDefault="006E0172" w:rsidP="006E0172">
      <w:pPr>
        <w:pStyle w:val="BodyText"/>
      </w:pPr>
    </w:p>
    <w:p w14:paraId="25DE74A5" w14:textId="77777777" w:rsidR="006E0172" w:rsidRPr="006E0172" w:rsidRDefault="006E0172" w:rsidP="006E0172">
      <w:pPr>
        <w:pStyle w:val="Heading1"/>
        <w:spacing w:before="0"/>
        <w:rPr>
          <w:rFonts w:ascii="Times New Roman" w:hAnsi="Times New Roman" w:cs="Times New Roman"/>
          <w:color w:val="auto"/>
          <w:sz w:val="24"/>
          <w:szCs w:val="24"/>
          <w:u w:val="single"/>
        </w:rPr>
      </w:pPr>
      <w:bookmarkStart w:id="25" w:name="figures"/>
      <w:bookmarkEnd w:id="25"/>
      <w:r w:rsidRPr="006E0172">
        <w:rPr>
          <w:rFonts w:ascii="Times New Roman" w:hAnsi="Times New Roman" w:cs="Times New Roman"/>
          <w:color w:val="auto"/>
          <w:sz w:val="24"/>
          <w:szCs w:val="24"/>
          <w:u w:val="single"/>
        </w:rPr>
        <w:lastRenderedPageBreak/>
        <w:t>Conflicts of interest</w:t>
      </w:r>
    </w:p>
    <w:p w14:paraId="622D9BFB" w14:textId="77777777" w:rsidR="008D4A8E" w:rsidRDefault="006E0172" w:rsidP="008D4A8E">
      <w:pPr>
        <w:pStyle w:val="Heading1"/>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The authors declare no conflicts of interest.</w:t>
      </w:r>
    </w:p>
    <w:p w14:paraId="0AC5D550" w14:textId="77777777" w:rsidR="00B54DB0" w:rsidRPr="00B54DB0" w:rsidRDefault="00B54DB0" w:rsidP="00B54DB0">
      <w:pPr>
        <w:pStyle w:val="BodyText"/>
      </w:pPr>
    </w:p>
    <w:p w14:paraId="62950B78" w14:textId="77777777" w:rsidR="006E0172" w:rsidRPr="006E0172" w:rsidRDefault="006E0172" w:rsidP="006E0172">
      <w:pPr>
        <w:pStyle w:val="BodyText"/>
        <w:spacing w:before="0" w:after="0"/>
        <w:rPr>
          <w:rFonts w:ascii="Times New Roman" w:hAnsi="Times New Roman" w:cs="Times New Roman"/>
          <w:b/>
          <w:u w:val="single"/>
        </w:rPr>
      </w:pPr>
      <w:r w:rsidRPr="006E0172">
        <w:rPr>
          <w:rFonts w:ascii="Times New Roman" w:hAnsi="Times New Roman" w:cs="Times New Roman"/>
          <w:b/>
          <w:u w:val="single"/>
        </w:rPr>
        <w:t>Acknowledgments</w:t>
      </w:r>
    </w:p>
    <w:p w14:paraId="0AE5D749" w14:textId="77777777" w:rsidR="006E0172" w:rsidRDefault="006E0172" w:rsidP="006E0172">
      <w:pPr>
        <w:pStyle w:val="BodyText"/>
        <w:spacing w:before="0" w:after="0"/>
        <w:rPr>
          <w:rFonts w:ascii="Times New Roman" w:hAnsi="Times New Roman" w:cs="Times New Roman"/>
        </w:rPr>
      </w:pPr>
      <w:r>
        <w:rPr>
          <w:rFonts w:ascii="Times New Roman" w:hAnsi="Times New Roman" w:cs="Times New Roman"/>
        </w:rPr>
        <w:t xml:space="preserve">The authors wish to thank </w:t>
      </w:r>
      <w:proofErr w:type="spellStart"/>
      <w:r>
        <w:rPr>
          <w:rFonts w:ascii="Times New Roman" w:hAnsi="Times New Roman" w:cs="Times New Roman"/>
        </w:rPr>
        <w:t>Maloof</w:t>
      </w:r>
      <w:proofErr w:type="spellEnd"/>
      <w:r>
        <w:rPr>
          <w:rFonts w:ascii="Times New Roman" w:hAnsi="Times New Roman" w:cs="Times New Roman"/>
        </w:rPr>
        <w:t xml:space="preserve"> lab members for helpful discussion and reading of the manuscript. </w:t>
      </w:r>
      <w:proofErr w:type="gramStart"/>
      <w:r w:rsidRPr="006E0172">
        <w:rPr>
          <w:rFonts w:ascii="Times New Roman" w:hAnsi="Times New Roman" w:cs="Times New Roman"/>
        </w:rPr>
        <w:t xml:space="preserve">RJC </w:t>
      </w:r>
      <w:proofErr w:type="spellStart"/>
      <w:r w:rsidRPr="006E0172">
        <w:rPr>
          <w:rFonts w:ascii="Times New Roman" w:hAnsi="Times New Roman" w:cs="Times New Roman"/>
        </w:rPr>
        <w:t>Markelz</w:t>
      </w:r>
      <w:proofErr w:type="spellEnd"/>
      <w:r w:rsidRPr="006E0172">
        <w:rPr>
          <w:rFonts w:ascii="Times New Roman" w:hAnsi="Times New Roman" w:cs="Times New Roman"/>
        </w:rPr>
        <w:t xml:space="preserve"> was supported by a NSF Postdoctoral Research Fellowship in Biology (IOS-1402495)</w:t>
      </w:r>
      <w:proofErr w:type="gramEnd"/>
      <w:r w:rsidRPr="006E0172">
        <w:rPr>
          <w:rFonts w:ascii="Times New Roman" w:hAnsi="Times New Roman" w:cs="Times New Roman"/>
        </w:rPr>
        <w:t>. This research was supported by NSF grant IOS-0923752 to CW and JNM.</w:t>
      </w:r>
    </w:p>
    <w:p w14:paraId="2E80B315" w14:textId="77777777" w:rsidR="006E0172" w:rsidRDefault="006E0172" w:rsidP="006E0172">
      <w:pPr>
        <w:pStyle w:val="BodyText"/>
        <w:spacing w:before="0" w:after="0"/>
        <w:rPr>
          <w:rFonts w:ascii="Times New Roman" w:hAnsi="Times New Roman" w:cs="Times New Roman"/>
        </w:rPr>
      </w:pPr>
    </w:p>
    <w:p w14:paraId="1A6302E0" w14:textId="77777777" w:rsidR="006E0172" w:rsidRPr="006E0172" w:rsidRDefault="006E0172" w:rsidP="006E0172">
      <w:pPr>
        <w:pStyle w:val="BodyText"/>
        <w:spacing w:before="0" w:after="0"/>
        <w:rPr>
          <w:rFonts w:ascii="Times New Roman" w:hAnsi="Times New Roman" w:cs="Times New Roman"/>
          <w:b/>
          <w:u w:val="single"/>
        </w:rPr>
      </w:pPr>
      <w:r w:rsidRPr="006E0172">
        <w:rPr>
          <w:rFonts w:ascii="Times New Roman" w:hAnsi="Times New Roman" w:cs="Times New Roman"/>
          <w:b/>
          <w:u w:val="single"/>
        </w:rPr>
        <w:t>Supporting Information</w:t>
      </w:r>
    </w:p>
    <w:p w14:paraId="63720179" w14:textId="77777777" w:rsidR="006E017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 xml:space="preserve">Supporting Code for genetic map construction can be found at: </w:t>
      </w:r>
    </w:p>
    <w:p w14:paraId="27AF5E58" w14:textId="77777777" w:rsidR="006E017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https://github.com/rjcmarkelz/brassica_genetic_map_paper</w:t>
      </w:r>
    </w:p>
    <w:p w14:paraId="0DC31237" w14:textId="77777777" w:rsidR="006E0172" w:rsidRPr="006E0172" w:rsidRDefault="006E0172" w:rsidP="006E0172">
      <w:pPr>
        <w:pStyle w:val="BodyText"/>
      </w:pPr>
    </w:p>
    <w:p w14:paraId="0F9E7CF5" w14:textId="77777777" w:rsidR="00C04362" w:rsidRDefault="006E0172" w:rsidP="006E0172">
      <w:pPr>
        <w:pStyle w:val="Heading1"/>
        <w:spacing w:before="0"/>
        <w:rPr>
          <w:rFonts w:ascii="Times New Roman" w:hAnsi="Times New Roman" w:cs="Times New Roman"/>
          <w:color w:val="auto"/>
          <w:sz w:val="24"/>
          <w:szCs w:val="24"/>
          <w:u w:val="single"/>
        </w:rPr>
      </w:pPr>
      <w:r w:rsidRPr="006E0172">
        <w:rPr>
          <w:rFonts w:ascii="Times New Roman" w:hAnsi="Times New Roman" w:cs="Times New Roman"/>
          <w:color w:val="auto"/>
          <w:sz w:val="24"/>
          <w:szCs w:val="24"/>
          <w:u w:val="single"/>
        </w:rPr>
        <w:t>Figures</w:t>
      </w:r>
    </w:p>
    <w:p w14:paraId="4E2C8697" w14:textId="77777777" w:rsidR="008D4A8E" w:rsidRPr="008D4A8E" w:rsidRDefault="008D4A8E" w:rsidP="008D4A8E">
      <w:pPr>
        <w:pStyle w:val="BodyText"/>
      </w:pPr>
      <w:r w:rsidRPr="008D4A8E">
        <w:rPr>
          <w:noProof/>
        </w:rPr>
        <w:drawing>
          <wp:inline distT="0" distB="0" distL="0" distR="0" wp14:anchorId="0510146D" wp14:editId="54EC4248">
            <wp:extent cx="5486400" cy="4389120"/>
            <wp:effectExtent l="0" t="0" r="0" b="5080"/>
            <wp:docPr id="9" name="Picture 8" descr="rils-merged.parent-based-sn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rils-merged.parent-based-snps.pn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486400" cy="4389120"/>
                    </a:xfrm>
                    <a:prstGeom prst="rect">
                      <a:avLst/>
                    </a:prstGeom>
                  </pic:spPr>
                </pic:pic>
              </a:graphicData>
            </a:graphic>
          </wp:inline>
        </w:drawing>
      </w:r>
    </w:p>
    <w:p w14:paraId="1D34228E" w14:textId="77777777" w:rsidR="006E0172" w:rsidRDefault="006E0172" w:rsidP="006E0172">
      <w:pPr>
        <w:pStyle w:val="FirstParagraph"/>
        <w:spacing w:before="0" w:after="0"/>
        <w:rPr>
          <w:ins w:id="26" w:author="Robert" w:date="2016-07-01T11:44:00Z"/>
          <w:rFonts w:ascii="Times New Roman" w:hAnsi="Times New Roman" w:cs="Times New Roman"/>
        </w:rPr>
      </w:pPr>
      <w:r w:rsidRPr="006E0172">
        <w:rPr>
          <w:rFonts w:ascii="Times New Roman" w:hAnsi="Times New Roman" w:cs="Times New Roman"/>
        </w:rPr>
        <w:t xml:space="preserve"> Figure 1. Plot of merged data from all RILs genotyped using the parent-based SNP set. Each of the B. </w:t>
      </w:r>
      <w:proofErr w:type="spellStart"/>
      <w:proofErr w:type="gramStart"/>
      <w:r w:rsidRPr="006E0172">
        <w:rPr>
          <w:rFonts w:ascii="Times New Roman" w:hAnsi="Times New Roman" w:cs="Times New Roman"/>
        </w:rPr>
        <w:t>rapa</w:t>
      </w:r>
      <w:proofErr w:type="spellEnd"/>
      <w:proofErr w:type="gramEnd"/>
      <w:r w:rsidRPr="006E0172">
        <w:rPr>
          <w:rFonts w:ascii="Times New Roman" w:hAnsi="Times New Roman" w:cs="Times New Roman"/>
        </w:rPr>
        <w:t xml:space="preserve"> ten chromosomes are displayed (A01-A10) with counts coverage of each SNP at each physical position on the chromosome in </w:t>
      </w:r>
      <w:proofErr w:type="spellStart"/>
      <w:r w:rsidRPr="006E0172">
        <w:rPr>
          <w:rFonts w:ascii="Times New Roman" w:hAnsi="Times New Roman" w:cs="Times New Roman"/>
        </w:rPr>
        <w:t>megabases</w:t>
      </w:r>
      <w:proofErr w:type="spellEnd"/>
      <w:r w:rsidRPr="006E0172">
        <w:rPr>
          <w:rFonts w:ascii="Times New Roman" w:hAnsi="Times New Roman" w:cs="Times New Roman"/>
        </w:rPr>
        <w:t xml:space="preserve"> (Mb). The color indicates the relative ratio of </w:t>
      </w:r>
      <w:r w:rsidRPr="006E0172">
        <w:rPr>
          <w:rFonts w:ascii="Times New Roman" w:hAnsi="Times New Roman" w:cs="Times New Roman"/>
        </w:rPr>
        <w:lastRenderedPageBreak/>
        <w:t>coverage between R500 and IMB211 for every SNP. Black is equal coverage, orange is more IMB211 and blue is more R500.</w:t>
      </w:r>
    </w:p>
    <w:p w14:paraId="741E50F0" w14:textId="77777777" w:rsidR="00ED0C9D" w:rsidRPr="00AA25BE" w:rsidRDefault="00ED0C9D" w:rsidP="00AA25BE">
      <w:pPr>
        <w:pStyle w:val="BodyText"/>
      </w:pPr>
      <w:ins w:id="27" w:author="Robert" w:date="2016-07-01T11:44:00Z">
        <w:r>
          <w:t xml:space="preserve">Use </w:t>
        </w:r>
      </w:ins>
      <w:ins w:id="28" w:author="Robert" w:date="2016-07-01T11:45:00Z">
        <w:r>
          <w:t>the new IMB211 name for these SNPs.</w:t>
        </w:r>
      </w:ins>
    </w:p>
    <w:p w14:paraId="4A13FF99" w14:textId="77777777" w:rsidR="006E0172" w:rsidRDefault="006E0172" w:rsidP="006E0172">
      <w:pPr>
        <w:pStyle w:val="FirstParagraph"/>
        <w:spacing w:before="0" w:after="0"/>
        <w:rPr>
          <w:rFonts w:ascii="Times New Roman" w:hAnsi="Times New Roman" w:cs="Times New Roman"/>
        </w:rPr>
      </w:pPr>
    </w:p>
    <w:p w14:paraId="7C416685" w14:textId="77777777" w:rsidR="006052E3" w:rsidRPr="006052E3" w:rsidRDefault="006052E3" w:rsidP="006052E3">
      <w:pPr>
        <w:pStyle w:val="BodyText"/>
      </w:pPr>
      <w:r>
        <w:t>Merge figure 1 and 2.</w:t>
      </w:r>
    </w:p>
    <w:p w14:paraId="740709A1" w14:textId="77777777" w:rsidR="008D4A8E" w:rsidRDefault="008D4A8E" w:rsidP="006E0172">
      <w:pPr>
        <w:pStyle w:val="FirstParagraph"/>
        <w:spacing w:before="0" w:after="0"/>
        <w:rPr>
          <w:rFonts w:ascii="Times New Roman" w:hAnsi="Times New Roman" w:cs="Times New Roman"/>
        </w:rPr>
      </w:pPr>
    </w:p>
    <w:p w14:paraId="4D095581" w14:textId="77777777" w:rsidR="008D4A8E" w:rsidRDefault="008D4A8E" w:rsidP="006E0172">
      <w:pPr>
        <w:pStyle w:val="FirstParagraph"/>
        <w:spacing w:before="0" w:after="0"/>
        <w:rPr>
          <w:rFonts w:ascii="Times New Roman" w:hAnsi="Times New Roman" w:cs="Times New Roman"/>
        </w:rPr>
      </w:pPr>
    </w:p>
    <w:p w14:paraId="7A2224FB" w14:textId="77777777" w:rsidR="008D4A8E" w:rsidRDefault="008D4A8E" w:rsidP="006E0172">
      <w:pPr>
        <w:pStyle w:val="FirstParagraph"/>
        <w:spacing w:before="0" w:after="0"/>
        <w:rPr>
          <w:rFonts w:ascii="Times New Roman" w:hAnsi="Times New Roman" w:cs="Times New Roman"/>
        </w:rPr>
      </w:pPr>
    </w:p>
    <w:p w14:paraId="0AF19956" w14:textId="77777777" w:rsidR="008D4A8E" w:rsidRDefault="008D4A8E" w:rsidP="006E0172">
      <w:pPr>
        <w:pStyle w:val="FirstParagraph"/>
        <w:spacing w:before="0" w:after="0"/>
        <w:rPr>
          <w:rFonts w:ascii="Times New Roman" w:hAnsi="Times New Roman" w:cs="Times New Roman"/>
        </w:rPr>
      </w:pPr>
    </w:p>
    <w:p w14:paraId="71943E4C" w14:textId="77777777" w:rsidR="008D4A8E" w:rsidRDefault="008D4A8E" w:rsidP="006E0172">
      <w:pPr>
        <w:pStyle w:val="FirstParagraph"/>
        <w:spacing w:before="0" w:after="0"/>
        <w:rPr>
          <w:rFonts w:ascii="Times New Roman" w:hAnsi="Times New Roman" w:cs="Times New Roman"/>
        </w:rPr>
      </w:pPr>
    </w:p>
    <w:p w14:paraId="5F26E371" w14:textId="77777777" w:rsidR="008D4A8E" w:rsidRDefault="008D4A8E" w:rsidP="006E0172">
      <w:pPr>
        <w:pStyle w:val="FirstParagraph"/>
        <w:spacing w:before="0" w:after="0"/>
        <w:rPr>
          <w:rFonts w:ascii="Times New Roman" w:hAnsi="Times New Roman" w:cs="Times New Roman"/>
        </w:rPr>
      </w:pPr>
    </w:p>
    <w:p w14:paraId="71F04D60" w14:textId="77777777" w:rsidR="008D4A8E" w:rsidRDefault="008D4A8E" w:rsidP="006E0172">
      <w:pPr>
        <w:pStyle w:val="FirstParagraph"/>
        <w:spacing w:before="0" w:after="0"/>
        <w:rPr>
          <w:rFonts w:ascii="Times New Roman" w:hAnsi="Times New Roman" w:cs="Times New Roman"/>
        </w:rPr>
      </w:pPr>
    </w:p>
    <w:p w14:paraId="2AD54839" w14:textId="77777777" w:rsidR="008D4A8E" w:rsidRDefault="008D4A8E" w:rsidP="006E0172">
      <w:pPr>
        <w:pStyle w:val="FirstParagraph"/>
        <w:spacing w:before="0" w:after="0"/>
        <w:rPr>
          <w:rFonts w:ascii="Times New Roman" w:hAnsi="Times New Roman" w:cs="Times New Roman"/>
        </w:rPr>
      </w:pPr>
    </w:p>
    <w:p w14:paraId="53407F5C" w14:textId="77777777" w:rsidR="008D4A8E" w:rsidRDefault="008D4A8E" w:rsidP="006E0172">
      <w:pPr>
        <w:pStyle w:val="FirstParagraph"/>
        <w:spacing w:before="0" w:after="0"/>
        <w:rPr>
          <w:rFonts w:ascii="Times New Roman" w:hAnsi="Times New Roman" w:cs="Times New Roman"/>
        </w:rPr>
      </w:pPr>
    </w:p>
    <w:p w14:paraId="6C62BF4A" w14:textId="77777777" w:rsidR="008D4A8E" w:rsidRDefault="008D4A8E" w:rsidP="006E0172">
      <w:pPr>
        <w:pStyle w:val="FirstParagraph"/>
        <w:spacing w:before="0" w:after="0"/>
        <w:rPr>
          <w:rFonts w:ascii="Times New Roman" w:hAnsi="Times New Roman" w:cs="Times New Roman"/>
        </w:rPr>
      </w:pPr>
    </w:p>
    <w:p w14:paraId="2351760B" w14:textId="77777777" w:rsidR="008D4A8E" w:rsidRDefault="008D4A8E" w:rsidP="006E0172">
      <w:pPr>
        <w:pStyle w:val="FirstParagraph"/>
        <w:spacing w:before="0" w:after="0"/>
        <w:rPr>
          <w:rFonts w:ascii="Times New Roman" w:hAnsi="Times New Roman" w:cs="Times New Roman"/>
        </w:rPr>
      </w:pPr>
    </w:p>
    <w:p w14:paraId="072A36BA" w14:textId="77777777" w:rsidR="008D4A8E" w:rsidRDefault="008D4A8E" w:rsidP="006E0172">
      <w:pPr>
        <w:pStyle w:val="FirstParagraph"/>
        <w:spacing w:before="0" w:after="0"/>
        <w:rPr>
          <w:rFonts w:ascii="Times New Roman" w:hAnsi="Times New Roman" w:cs="Times New Roman"/>
        </w:rPr>
      </w:pPr>
    </w:p>
    <w:p w14:paraId="79822FEB" w14:textId="77777777" w:rsidR="008D4A8E" w:rsidRDefault="008D4A8E" w:rsidP="006E0172">
      <w:pPr>
        <w:pStyle w:val="FirstParagraph"/>
        <w:spacing w:before="0" w:after="0"/>
        <w:rPr>
          <w:rFonts w:ascii="Times New Roman" w:hAnsi="Times New Roman" w:cs="Times New Roman"/>
        </w:rPr>
      </w:pPr>
      <w:r w:rsidRPr="008D4A8E">
        <w:rPr>
          <w:rFonts w:ascii="Times New Roman" w:hAnsi="Times New Roman" w:cs="Times New Roman"/>
          <w:noProof/>
        </w:rPr>
        <w:drawing>
          <wp:inline distT="0" distB="0" distL="0" distR="0" wp14:anchorId="06B7B633" wp14:editId="50D58789">
            <wp:extent cx="5486400" cy="4389120"/>
            <wp:effectExtent l="0" t="0" r="0" b="5080"/>
            <wp:docPr id="8" name="Picture 7" descr="rils-merged.population-based-sn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rils-merged.population-based-snps.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486400" cy="4389120"/>
                    </a:xfrm>
                    <a:prstGeom prst="rect">
                      <a:avLst/>
                    </a:prstGeom>
                  </pic:spPr>
                </pic:pic>
              </a:graphicData>
            </a:graphic>
          </wp:inline>
        </w:drawing>
      </w:r>
    </w:p>
    <w:p w14:paraId="12754CF9"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2. Plot of merged data from all RILs genotyped at population-based SNP set. Each of the B. </w:t>
      </w:r>
      <w:proofErr w:type="spellStart"/>
      <w:proofErr w:type="gramStart"/>
      <w:r w:rsidRPr="006E0172">
        <w:rPr>
          <w:rFonts w:ascii="Times New Roman" w:hAnsi="Times New Roman" w:cs="Times New Roman"/>
        </w:rPr>
        <w:t>rapa</w:t>
      </w:r>
      <w:proofErr w:type="spellEnd"/>
      <w:proofErr w:type="gramEnd"/>
      <w:r w:rsidRPr="006E0172">
        <w:rPr>
          <w:rFonts w:ascii="Times New Roman" w:hAnsi="Times New Roman" w:cs="Times New Roman"/>
        </w:rPr>
        <w:t xml:space="preserve"> ten chromosomes are displayed (A01-A10) with counts coverage of each SNP at each </w:t>
      </w:r>
      <w:r w:rsidRPr="006E0172">
        <w:rPr>
          <w:rFonts w:ascii="Times New Roman" w:hAnsi="Times New Roman" w:cs="Times New Roman"/>
        </w:rPr>
        <w:lastRenderedPageBreak/>
        <w:t xml:space="preserve">physical position on the chromosome in </w:t>
      </w:r>
      <w:proofErr w:type="spellStart"/>
      <w:r w:rsidRPr="006E0172">
        <w:rPr>
          <w:rFonts w:ascii="Times New Roman" w:hAnsi="Times New Roman" w:cs="Times New Roman"/>
        </w:rPr>
        <w:t>megabases</w:t>
      </w:r>
      <w:proofErr w:type="spellEnd"/>
      <w:r w:rsidRPr="006E0172">
        <w:rPr>
          <w:rFonts w:ascii="Times New Roman" w:hAnsi="Times New Roman" w:cs="Times New Roman"/>
        </w:rPr>
        <w:t xml:space="preserve"> (Mb). The color indicates the relative ratio of coverage between R500 </w:t>
      </w:r>
      <w:proofErr w:type="gramStart"/>
      <w:r w:rsidR="006052E3">
        <w:rPr>
          <w:rFonts w:ascii="Times New Roman" w:hAnsi="Times New Roman" w:cs="Times New Roman"/>
        </w:rPr>
        <w:t>or</w:t>
      </w:r>
      <w:proofErr w:type="gramEnd"/>
      <w:r w:rsidR="006052E3">
        <w:rPr>
          <w:rFonts w:ascii="Times New Roman" w:hAnsi="Times New Roman" w:cs="Times New Roman"/>
        </w:rPr>
        <w:t xml:space="preserve"> the alternate</w:t>
      </w:r>
      <w:r w:rsidRPr="006E0172">
        <w:rPr>
          <w:rFonts w:ascii="Times New Roman" w:hAnsi="Times New Roman" w:cs="Times New Roman"/>
        </w:rPr>
        <w:t xml:space="preserve"> SNP. Black is equal coverage, orange is more IMB211 and blue is more R500.</w:t>
      </w:r>
    </w:p>
    <w:p w14:paraId="3916B703" w14:textId="77777777" w:rsidR="006E0172" w:rsidRPr="006E0172" w:rsidRDefault="006E0172" w:rsidP="006E0172">
      <w:pPr>
        <w:pStyle w:val="FirstParagraph"/>
        <w:spacing w:before="0" w:after="0"/>
        <w:rPr>
          <w:rFonts w:ascii="Times New Roman" w:hAnsi="Times New Roman" w:cs="Times New Roman"/>
        </w:rPr>
      </w:pPr>
    </w:p>
    <w:p w14:paraId="3777BDAA" w14:textId="77777777" w:rsid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Table 1. SNP counts at different steps of the SNP discovery pipeline. The percentage of SNPs located on chromosomes or scaffolds remaining after each step are shown in parentheses. The first percentage is relative to the initial set of SNPs and the second percentage is relative to the set of SNPs from the previous step.</w:t>
      </w:r>
    </w:p>
    <w:p w14:paraId="07B3F8DB" w14:textId="77777777" w:rsidR="008D4A8E" w:rsidRPr="008D4A8E" w:rsidRDefault="008D4A8E" w:rsidP="008D4A8E">
      <w:pPr>
        <w:pStyle w:val="BodyText"/>
      </w:pPr>
      <w:r w:rsidRPr="008D4A8E">
        <w:rPr>
          <w:noProof/>
        </w:rPr>
        <w:drawing>
          <wp:inline distT="0" distB="0" distL="0" distR="0" wp14:anchorId="2ABD77C6" wp14:editId="41A8BB13">
            <wp:extent cx="5486400" cy="629285"/>
            <wp:effectExtent l="0" t="0" r="0" b="5715"/>
            <wp:docPr id="11" name="Picture 10" descr="SNP-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SNP-counts.p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86400" cy="629285"/>
                    </a:xfrm>
                    <a:prstGeom prst="rect">
                      <a:avLst/>
                    </a:prstGeom>
                  </pic:spPr>
                </pic:pic>
              </a:graphicData>
            </a:graphic>
          </wp:inline>
        </w:drawing>
      </w:r>
    </w:p>
    <w:p w14:paraId="1E5E91B9" w14:textId="77777777" w:rsidR="006E0172" w:rsidRPr="006E0172" w:rsidRDefault="006E0172" w:rsidP="006E0172">
      <w:pPr>
        <w:pStyle w:val="FirstParagraph"/>
        <w:spacing w:before="0" w:after="0"/>
        <w:rPr>
          <w:rFonts w:ascii="Times New Roman" w:hAnsi="Times New Roman" w:cs="Times New Roman"/>
        </w:rPr>
      </w:pPr>
    </w:p>
    <w:p w14:paraId="2D092779" w14:textId="77777777" w:rsidR="008D4A8E" w:rsidRDefault="008D4A8E" w:rsidP="006E0172">
      <w:pPr>
        <w:pStyle w:val="FirstParagraph"/>
        <w:spacing w:before="0" w:after="0"/>
        <w:rPr>
          <w:rFonts w:ascii="Times New Roman" w:hAnsi="Times New Roman" w:cs="Times New Roman"/>
        </w:rPr>
      </w:pPr>
    </w:p>
    <w:p w14:paraId="533C0873" w14:textId="77777777" w:rsidR="008D4A8E" w:rsidRDefault="008D4A8E" w:rsidP="006E0172">
      <w:pPr>
        <w:pStyle w:val="FirstParagraph"/>
        <w:spacing w:before="0" w:after="0"/>
        <w:rPr>
          <w:rFonts w:ascii="Times New Roman" w:hAnsi="Times New Roman" w:cs="Times New Roman"/>
        </w:rPr>
      </w:pPr>
    </w:p>
    <w:p w14:paraId="411D0629" w14:textId="77777777" w:rsidR="008D4A8E" w:rsidRDefault="008D4A8E" w:rsidP="006E0172">
      <w:pPr>
        <w:pStyle w:val="FirstParagraph"/>
        <w:spacing w:before="0" w:after="0"/>
        <w:rPr>
          <w:rFonts w:ascii="Times New Roman" w:hAnsi="Times New Roman" w:cs="Times New Roman"/>
        </w:rPr>
      </w:pPr>
    </w:p>
    <w:p w14:paraId="11821955" w14:textId="77777777" w:rsid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Table 2. Incorporated scaffolds represent a disproportionately high amount of scaffold sequence. Percentages of scaffold subset counts and total lengths relative to the set of all scaffolds are shown in parentheses.</w:t>
      </w:r>
    </w:p>
    <w:p w14:paraId="47127B77" w14:textId="77777777" w:rsidR="008D4A8E" w:rsidRPr="008D4A8E" w:rsidRDefault="008D4A8E" w:rsidP="008D4A8E">
      <w:pPr>
        <w:pStyle w:val="BodyText"/>
      </w:pPr>
      <w:r w:rsidRPr="008D4A8E">
        <w:rPr>
          <w:noProof/>
        </w:rPr>
        <w:drawing>
          <wp:inline distT="0" distB="0" distL="0" distR="0" wp14:anchorId="011DA112" wp14:editId="68B8E8DB">
            <wp:extent cx="5486400" cy="624840"/>
            <wp:effectExtent l="0" t="0" r="0" b="10160"/>
            <wp:docPr id="7" name="Picture 6" descr="incorporated-scaffolds-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ncorporated-scaffolds-stats.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486400" cy="624840"/>
                    </a:xfrm>
                    <a:prstGeom prst="rect">
                      <a:avLst/>
                    </a:prstGeom>
                  </pic:spPr>
                </pic:pic>
              </a:graphicData>
            </a:graphic>
          </wp:inline>
        </w:drawing>
      </w:r>
    </w:p>
    <w:p w14:paraId="2B1756CE" w14:textId="77777777" w:rsidR="006E0172" w:rsidRDefault="006E0172" w:rsidP="006E0172">
      <w:pPr>
        <w:pStyle w:val="FirstParagraph"/>
        <w:spacing w:before="0" w:after="0"/>
        <w:rPr>
          <w:rFonts w:ascii="Times New Roman" w:hAnsi="Times New Roman" w:cs="Times New Roman"/>
        </w:rPr>
      </w:pPr>
    </w:p>
    <w:p w14:paraId="3969D6C2" w14:textId="77777777" w:rsidR="008D4A8E" w:rsidRPr="008D4A8E" w:rsidRDefault="008D4A8E" w:rsidP="008D4A8E">
      <w:pPr>
        <w:pStyle w:val="BodyText"/>
      </w:pPr>
      <w:r w:rsidRPr="008D4A8E">
        <w:rPr>
          <w:noProof/>
        </w:rPr>
        <mc:AlternateContent>
          <mc:Choice Requires="wpg">
            <w:drawing>
              <wp:inline distT="0" distB="0" distL="0" distR="0" wp14:anchorId="18CA180B" wp14:editId="1C090DF4">
                <wp:extent cx="5943600" cy="2982050"/>
                <wp:effectExtent l="0" t="0" r="0" b="0"/>
                <wp:docPr id="16" name="Group 15"/>
                <wp:cNvGraphicFramePr/>
                <a:graphic xmlns:a="http://schemas.openxmlformats.org/drawingml/2006/main">
                  <a:graphicData uri="http://schemas.microsoft.com/office/word/2010/wordprocessingGroup">
                    <wpg:wgp>
                      <wpg:cNvGrpSpPr/>
                      <wpg:grpSpPr>
                        <a:xfrm>
                          <a:off x="0" y="0"/>
                          <a:ext cx="5943600" cy="2982050"/>
                          <a:chOff x="0" y="0"/>
                          <a:chExt cx="36819856" cy="18473420"/>
                        </a:xfrm>
                      </wpg:grpSpPr>
                      <pic:pic xmlns:pic="http://schemas.openxmlformats.org/drawingml/2006/picture">
                        <pic:nvPicPr>
                          <pic:cNvPr id="2" name="Picture 2" descr="scaffold-size-distributions.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8346436" y="0"/>
                            <a:ext cx="18473420" cy="18473420"/>
                          </a:xfrm>
                          <a:prstGeom prst="rect">
                            <a:avLst/>
                          </a:prstGeom>
                        </pic:spPr>
                      </pic:pic>
                      <pic:pic xmlns:pic="http://schemas.openxmlformats.org/drawingml/2006/picture">
                        <pic:nvPicPr>
                          <pic:cNvPr id="3" name="Picture 3" descr="SNPs-per-scaffold.p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473420" cy="18473420"/>
                          </a:xfrm>
                          <a:prstGeom prst="rect">
                            <a:avLst/>
                          </a:prstGeom>
                        </pic:spPr>
                      </pic:pic>
                    </wpg:wgp>
                  </a:graphicData>
                </a:graphic>
              </wp:inline>
            </w:drawing>
          </mc:Choice>
          <mc:Fallback>
            <w:pict>
              <v:group id="Group 15" o:spid="_x0000_s1026" style="width:468pt;height:234.8pt;mso-position-horizontal-relative:char;mso-position-vertical-relative:line" coordsize="36819856,184734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scaffold-size-distributions.png" style="position:absolute;left:18346436;width:18473420;height:18473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7&#10;I0zCAAAA2gAAAA8AAABkcnMvZG93bnJldi54bWxEj0trwkAUhfeC/2G4Qnc6eRSR1FFUEPpYGQtu&#10;L5nbJHTmTsxMk/TfdwqFLg/n8XG2+8kaMVDvW8cK0lUCgrhyuuVawfv1vNyA8AFZo3FMCr7Jw343&#10;n22x0G7kCw1lqEUcYV+ggiaErpDSVw1Z9CvXEUfvw/UWQ5R9LXWPYxy3RmZJspYWW46EBjs6NVR9&#10;ll82QvJjmj7ej+309vJ668wmv5r0ptTDYjo8gQg0hf/wX/tZK8jg90q8AXL3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aeyNMwgAAANoAAAAPAAAAAAAAAAAAAAAAAJwCAABk&#10;cnMvZG93bnJldi54bWxQSwUGAAAAAAQABAD3AAAAiwMAAAAA&#10;">
                  <v:imagedata r:id="rId15" o:title="scaffold-size-distributions.png"/>
                  <v:path arrowok="t"/>
                </v:shape>
                <v:shape id="Picture 3" o:spid="_x0000_s1028" type="#_x0000_t75" alt="SNPs-per-scaffold.png" style="position:absolute;width:18473420;height:18473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7&#10;5H/CAAAA2gAAAA8AAABkcnMvZG93bnJldi54bWxEj0GLwjAUhO8L/ofwBC+Lpupu0WoUEQTRvVTr&#10;/dE822LzUpqo9d+bhYU9DjPzDbNcd6YWD2pdZVnBeBSBIM6trrhQkJ13wxkI55E11pZJwYscrFe9&#10;jyUm2j45pcfJFyJA2CWooPS+SaR0eUkG3cg2xMG72tagD7ItpG7xGeCmlpMoiqXBisNCiQ1tS8pv&#10;p7tRsL2nh8ukjue7YxbRz/fn/nimL6UG/W6zAOGp8//hv/ZeK5jC75VwA+Tq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O+R/wgAAANoAAAAPAAAAAAAAAAAAAAAAAJwCAABk&#10;cnMvZG93bnJldi54bWxQSwUGAAAAAAQABAD3AAAAiwMAAAAA&#10;">
                  <v:imagedata r:id="rId16" o:title="SNPs-per-scaffold.png"/>
                  <v:path arrowok="t"/>
                </v:shape>
                <w10:anchorlock/>
              </v:group>
            </w:pict>
          </mc:Fallback>
        </mc:AlternateContent>
      </w:r>
    </w:p>
    <w:p w14:paraId="2C60939D"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lastRenderedPageBreak/>
        <w:t>Figure 3. (A) Number of SNPs per scaffold. (B) Density distributions of scaffold sizes. Newly incorporated scaffolds are shown in green and unincorporated scaffolds are shown in gray.</w:t>
      </w:r>
      <w:ins w:id="29" w:author="Robert" w:date="2016-07-01T11:30:00Z">
        <w:r w:rsidR="006052E3">
          <w:rPr>
            <w:rFonts w:ascii="Times New Roman" w:hAnsi="Times New Roman" w:cs="Times New Roman"/>
          </w:rPr>
          <w:t xml:space="preserve"> Use green for the figure. </w:t>
        </w:r>
      </w:ins>
    </w:p>
    <w:p w14:paraId="100BBE49" w14:textId="77777777" w:rsidR="008D4A8E" w:rsidRDefault="008D4A8E" w:rsidP="006E0172">
      <w:pPr>
        <w:pStyle w:val="FirstParagraph"/>
        <w:spacing w:before="0" w:after="0"/>
        <w:rPr>
          <w:rFonts w:ascii="Times New Roman" w:hAnsi="Times New Roman" w:cs="Times New Roman"/>
        </w:rPr>
      </w:pPr>
      <w:r w:rsidRPr="008D4A8E">
        <w:rPr>
          <w:rFonts w:ascii="Times New Roman" w:hAnsi="Times New Roman" w:cs="Times New Roman"/>
          <w:noProof/>
        </w:rPr>
        <w:drawing>
          <wp:inline distT="0" distB="0" distL="0" distR="0" wp14:anchorId="226906B6" wp14:editId="32332905">
            <wp:extent cx="5486400" cy="7315200"/>
            <wp:effectExtent l="0" t="0" r="0" b="0"/>
            <wp:docPr id="4" name="Picture 2" descr="composite-map.original.cluster-by-ch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omposite-map.original.cluster-by-chr.pdf"/>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2D8FBE9A"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4. </w:t>
      </w:r>
      <w:proofErr w:type="gramStart"/>
      <w:r w:rsidRPr="006E0172">
        <w:rPr>
          <w:rFonts w:ascii="Times New Roman" w:hAnsi="Times New Roman" w:cs="Times New Roman"/>
        </w:rPr>
        <w:t>Composite population genotype map with the position in physical distance across all ten chromosomes.</w:t>
      </w:r>
      <w:proofErr w:type="gramEnd"/>
      <w:r w:rsidRPr="006E0172">
        <w:rPr>
          <w:rFonts w:ascii="Times New Roman" w:hAnsi="Times New Roman" w:cs="Times New Roman"/>
        </w:rPr>
        <w:t xml:space="preserve"> Each RIL is represented as a single row displaying the genomic region </w:t>
      </w:r>
      <w:r w:rsidRPr="006E0172">
        <w:rPr>
          <w:rFonts w:ascii="Times New Roman" w:hAnsi="Times New Roman" w:cs="Times New Roman"/>
        </w:rPr>
        <w:lastRenderedPageBreak/>
        <w:t xml:space="preserve">inherited from IMB211 (Orange) or R500 (Blue). Small heterogeneous regions are represented in black. </w:t>
      </w:r>
    </w:p>
    <w:p w14:paraId="7E8FE9BE" w14:textId="77777777" w:rsidR="006E0172" w:rsidRPr="006E0172" w:rsidRDefault="006052E3" w:rsidP="006E0172">
      <w:pPr>
        <w:pStyle w:val="FirstParagraph"/>
        <w:spacing w:before="0" w:after="0"/>
        <w:rPr>
          <w:rFonts w:ascii="Times New Roman" w:hAnsi="Times New Roman" w:cs="Times New Roman"/>
        </w:rPr>
      </w:pPr>
      <w:proofErr w:type="gramStart"/>
      <w:ins w:id="30" w:author="Robert" w:date="2016-07-01T11:32:00Z">
        <w:r>
          <w:rPr>
            <w:rFonts w:ascii="Times New Roman" w:hAnsi="Times New Roman" w:cs="Times New Roman"/>
          </w:rPr>
          <w:t xml:space="preserve">Ancient </w:t>
        </w:r>
        <w:proofErr w:type="spellStart"/>
        <w:r>
          <w:rPr>
            <w:rFonts w:ascii="Times New Roman" w:hAnsi="Times New Roman" w:cs="Times New Roman"/>
          </w:rPr>
          <w:t>centromeric</w:t>
        </w:r>
        <w:proofErr w:type="spellEnd"/>
        <w:r>
          <w:rPr>
            <w:rFonts w:ascii="Times New Roman" w:hAnsi="Times New Roman" w:cs="Times New Roman"/>
          </w:rPr>
          <w:t xml:space="preserve"> regions.</w:t>
        </w:r>
        <w:proofErr w:type="gramEnd"/>
        <w:r>
          <w:rPr>
            <w:rFonts w:ascii="Times New Roman" w:hAnsi="Times New Roman" w:cs="Times New Roman"/>
          </w:rPr>
          <w:t xml:space="preserve"> </w:t>
        </w:r>
        <w:proofErr w:type="gramStart"/>
        <w:r>
          <w:rPr>
            <w:rFonts w:ascii="Times New Roman" w:hAnsi="Times New Roman" w:cs="Times New Roman"/>
          </w:rPr>
          <w:t>Different color for the gap or grey for gap, white for background.</w:t>
        </w:r>
        <w:proofErr w:type="gramEnd"/>
        <w:r>
          <w:rPr>
            <w:rFonts w:ascii="Times New Roman" w:hAnsi="Times New Roman" w:cs="Times New Roman"/>
          </w:rPr>
          <w:t xml:space="preserve"> </w:t>
        </w:r>
      </w:ins>
    </w:p>
    <w:p w14:paraId="72070905" w14:textId="77777777" w:rsidR="008D4A8E" w:rsidRDefault="008D4A8E" w:rsidP="006E0172">
      <w:pPr>
        <w:pStyle w:val="FirstParagraph"/>
        <w:spacing w:before="0" w:after="0"/>
        <w:rPr>
          <w:rFonts w:ascii="Times New Roman" w:hAnsi="Times New Roman" w:cs="Times New Roman"/>
        </w:rPr>
      </w:pPr>
      <w:r w:rsidRPr="008D4A8E">
        <w:rPr>
          <w:rFonts w:ascii="Times New Roman" w:hAnsi="Times New Roman" w:cs="Times New Roman"/>
          <w:noProof/>
        </w:rPr>
        <w:drawing>
          <wp:inline distT="0" distB="0" distL="0" distR="0" wp14:anchorId="6FB9616E" wp14:editId="35DBB724">
            <wp:extent cx="5486400" cy="1995170"/>
            <wp:effectExtent l="0" t="0" r="0" b="11430"/>
            <wp:docPr id="13" name="Picture 12" descr="A01.A01_11244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01.A01_11244488.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86400" cy="1995170"/>
                    </a:xfrm>
                    <a:prstGeom prst="rect">
                      <a:avLst/>
                    </a:prstGeom>
                  </pic:spPr>
                </pic:pic>
              </a:graphicData>
            </a:graphic>
          </wp:inline>
        </w:drawing>
      </w:r>
    </w:p>
    <w:p w14:paraId="12F1ED58"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5</w:t>
      </w:r>
      <w:r w:rsidRPr="006E0172">
        <w:rPr>
          <w:rFonts w:ascii="Times New Roman" w:hAnsi="Times New Roman" w:cs="Times New Roman"/>
        </w:rPr>
        <w:t xml:space="preserve">. </w:t>
      </w:r>
      <w:proofErr w:type="gramStart"/>
      <w:r w:rsidRPr="006E0172">
        <w:rPr>
          <w:rFonts w:ascii="Times New Roman" w:hAnsi="Times New Roman" w:cs="Times New Roman"/>
        </w:rPr>
        <w:t>Representative asymmetric binary distance analysis plot for a single marker located on A01.</w:t>
      </w:r>
      <w:proofErr w:type="gramEnd"/>
      <w:r w:rsidRPr="006E0172">
        <w:rPr>
          <w:rFonts w:ascii="Times New Roman" w:hAnsi="Times New Roman" w:cs="Times New Roman"/>
        </w:rPr>
        <w:t xml:space="preserve"> Markers with </w:t>
      </w:r>
      <w:r>
        <w:rPr>
          <w:rFonts w:ascii="Times New Roman" w:hAnsi="Times New Roman" w:cs="Times New Roman"/>
        </w:rPr>
        <w:t>90</w:t>
      </w:r>
      <w:r w:rsidRPr="006E0172">
        <w:rPr>
          <w:rFonts w:ascii="Times New Roman" w:hAnsi="Times New Roman" w:cs="Times New Roman"/>
        </w:rPr>
        <w:t xml:space="preserve">% correlation are indicated in red. Misplaced markers are circled in blue. </w:t>
      </w:r>
      <w:ins w:id="31" w:author="Robert" w:date="2016-07-01T11:35:00Z">
        <w:r w:rsidR="00692E6A">
          <w:rPr>
            <w:rFonts w:ascii="Times New Roman" w:hAnsi="Times New Roman" w:cs="Times New Roman"/>
          </w:rPr>
          <w:t xml:space="preserve">Add the blue for this figure. </w:t>
        </w:r>
      </w:ins>
    </w:p>
    <w:p w14:paraId="662B0B6E" w14:textId="77777777" w:rsidR="006E0172" w:rsidRDefault="006E0172" w:rsidP="006E0172">
      <w:pPr>
        <w:pStyle w:val="FirstParagraph"/>
        <w:spacing w:before="0" w:after="0"/>
        <w:rPr>
          <w:rFonts w:ascii="Times New Roman" w:hAnsi="Times New Roman" w:cs="Times New Roman"/>
        </w:rPr>
      </w:pPr>
    </w:p>
    <w:p w14:paraId="1C625939" w14:textId="77777777" w:rsidR="008D4A8E" w:rsidRPr="008D4A8E" w:rsidRDefault="008D4A8E" w:rsidP="008D4A8E">
      <w:pPr>
        <w:pStyle w:val="BodyText"/>
      </w:pPr>
      <w:r w:rsidRPr="008D4A8E">
        <w:rPr>
          <w:noProof/>
        </w:rPr>
        <mc:AlternateContent>
          <mc:Choice Requires="wpg">
            <w:drawing>
              <wp:inline distT="0" distB="0" distL="0" distR="0" wp14:anchorId="490DB56C" wp14:editId="2DF5C5CE">
                <wp:extent cx="5943600" cy="2996773"/>
                <wp:effectExtent l="0" t="0" r="0" b="635"/>
                <wp:docPr id="5" name="Group 16"/>
                <wp:cNvGraphicFramePr/>
                <a:graphic xmlns:a="http://schemas.openxmlformats.org/drawingml/2006/main">
                  <a:graphicData uri="http://schemas.microsoft.com/office/word/2010/wordprocessingGroup">
                    <wpg:wgp>
                      <wpg:cNvGrpSpPr/>
                      <wpg:grpSpPr>
                        <a:xfrm>
                          <a:off x="0" y="0"/>
                          <a:ext cx="5943600" cy="2996773"/>
                          <a:chOff x="0" y="0"/>
                          <a:chExt cx="60452064" cy="30480000"/>
                        </a:xfrm>
                      </wpg:grpSpPr>
                      <pic:pic xmlns:pic="http://schemas.openxmlformats.org/drawingml/2006/picture">
                        <pic:nvPicPr>
                          <pic:cNvPr id="6" name="Picture 6" descr="bin-distances.original.p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0480000" cy="30480000"/>
                          </a:xfrm>
                          <a:prstGeom prst="rect">
                            <a:avLst/>
                          </a:prstGeom>
                        </pic:spPr>
                      </pic:pic>
                      <pic:pic xmlns:pic="http://schemas.openxmlformats.org/drawingml/2006/picture">
                        <pic:nvPicPr>
                          <pic:cNvPr id="10" name="Picture 10" descr="bin-distances.rearranged.png"/>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9972064" y="0"/>
                            <a:ext cx="30480000" cy="30480000"/>
                          </a:xfrm>
                          <a:prstGeom prst="rect">
                            <a:avLst/>
                          </a:prstGeom>
                        </pic:spPr>
                      </pic:pic>
                    </wpg:wgp>
                  </a:graphicData>
                </a:graphic>
              </wp:inline>
            </w:drawing>
          </mc:Choice>
          <mc:Fallback>
            <w:pict>
              <v:group id="Group 16" o:spid="_x0000_s1026" style="width:468pt;height:235.95pt;mso-position-horizontal-relative:char;mso-position-vertical-relative:line" coordsize="60452064,30480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">
                <v:shape id="Picture 6" o:spid="_x0000_s1027" type="#_x0000_t75" alt="bin-distances.original.png" style="position:absolute;width:30480000;height:3048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WV&#10;HCTBAAAA2gAAAA8AAABkcnMvZG93bnJldi54bWxEj0urwjAUhPcX/A/hCO40VdCr1Sg+EMTFBR8o&#10;7g7NsS02J6WJWv+9EYS7HGbmG2Yyq00hHlS53LKCbicCQZxYnXOq4HhYt4cgnEfWWFgmBS9yMJs2&#10;fiYYa/vkHT32PhUBwi5GBZn3ZSylSzIy6Dq2JA7e1VYGfZBVKnWFzwA3hexF0UAazDksZFjSMqPk&#10;tr8bBf2DvCxotK3/2Eer1fX3dCbuKdVq1vMxCE+1/w9/2xutYACfK+EGyOk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WVHCTBAAAA2gAAAA8AAAAAAAAAAAAAAAAAnAIAAGRy&#10;cy9kb3ducmV2LnhtbFBLBQYAAAAABAAEAPcAAACKAwAAAAA=&#10;">
                  <v:imagedata r:id="rId21" o:title="bin-distances.original.png"/>
                  <v:path arrowok="t"/>
                </v:shape>
                <v:shape id="Picture 10" o:spid="_x0000_s1028" type="#_x0000_t75" alt="bin-distances.rearranged.png" style="position:absolute;left:29972064;width:30480000;height:3048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z&#10;ck3EAAAA2wAAAA8AAABkcnMvZG93bnJldi54bWxEj0FrAjEQhe+F/ocwhd5qtj0U2RpFVgWhCHW1&#10;92EzTZZuJssm6tZf3zkI3mZ4b977ZrYYQ6fONKQ2soHXSQGKuIm2ZWfgeNi8TEGljGyxi0wG/ijB&#10;Yv74MMPSxgvv6VxnpySEU4kGfM59qXVqPAVMk9gTi/YTh4BZ1sFpO+BFwkOn34riXQdsWRo89lR5&#10;an7rUzDgPo8bXa9H59f94eta7ervVVUZ8/w0Lj9AZRrz3Xy73lrBF3r5RQbQ8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mzck3EAAAA2wAAAA8AAAAAAAAAAAAAAAAAnAIA&#10;AGRycy9kb3ducmV2LnhtbFBLBQYAAAAABAAEAPcAAACNAwAAAAA=&#10;">
                  <v:imagedata r:id="rId22" o:title="bin-distances.rearranged.png"/>
                  <v:path arrowok="t"/>
                </v:shape>
                <w10:anchorlock/>
              </v:group>
            </w:pict>
          </mc:Fallback>
        </mc:AlternateContent>
      </w:r>
    </w:p>
    <w:p w14:paraId="0405A685"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6</w:t>
      </w:r>
      <w:r w:rsidRPr="006E0172">
        <w:rPr>
          <w:rFonts w:ascii="Times New Roman" w:hAnsi="Times New Roman" w:cs="Times New Roman"/>
        </w:rPr>
        <w:t xml:space="preserve">. Asymmetric binary distance plots for each marker compared against every other marker before (A) and after (B) marker rearrangement. Dark blue indicates high correlation while white indicates no genetic correlation. </w:t>
      </w:r>
    </w:p>
    <w:p w14:paraId="67D1E261" w14:textId="77777777" w:rsidR="006E0172" w:rsidRPr="006E0172" w:rsidRDefault="006E0172" w:rsidP="006E0172">
      <w:pPr>
        <w:pStyle w:val="FirstParagraph"/>
        <w:spacing w:before="0" w:after="0"/>
        <w:rPr>
          <w:rFonts w:ascii="Times New Roman" w:hAnsi="Times New Roman" w:cs="Times New Roman"/>
        </w:rPr>
      </w:pPr>
    </w:p>
    <w:p w14:paraId="79E68790" w14:textId="77777777" w:rsidR="008D4A8E" w:rsidRDefault="008D4A8E" w:rsidP="006E0172">
      <w:pPr>
        <w:pStyle w:val="FirstParagraph"/>
        <w:spacing w:before="0" w:after="0"/>
        <w:rPr>
          <w:rFonts w:ascii="Times New Roman" w:hAnsi="Times New Roman" w:cs="Times New Roman"/>
        </w:rPr>
      </w:pPr>
    </w:p>
    <w:p w14:paraId="1BEBA7D6" w14:textId="77777777" w:rsidR="008D4A8E" w:rsidRDefault="008D4A8E" w:rsidP="006E0172">
      <w:pPr>
        <w:pStyle w:val="FirstParagraph"/>
        <w:spacing w:before="0" w:after="0"/>
        <w:rPr>
          <w:rFonts w:ascii="Times New Roman" w:hAnsi="Times New Roman" w:cs="Times New Roman"/>
        </w:rPr>
      </w:pPr>
    </w:p>
    <w:p w14:paraId="3A926E6C" w14:textId="77777777" w:rsidR="008D4A8E" w:rsidRDefault="008D4A8E" w:rsidP="006E0172">
      <w:pPr>
        <w:pStyle w:val="FirstParagraph"/>
        <w:spacing w:before="0" w:after="0"/>
        <w:rPr>
          <w:rFonts w:ascii="Times New Roman" w:hAnsi="Times New Roman" w:cs="Times New Roman"/>
        </w:rPr>
      </w:pPr>
    </w:p>
    <w:p w14:paraId="1EA2E91F" w14:textId="77777777" w:rsidR="008D4A8E" w:rsidRDefault="008D4A8E" w:rsidP="006E0172">
      <w:pPr>
        <w:pStyle w:val="FirstParagraph"/>
        <w:spacing w:before="0" w:after="0"/>
        <w:rPr>
          <w:rFonts w:ascii="Times New Roman" w:hAnsi="Times New Roman" w:cs="Times New Roman"/>
        </w:rPr>
      </w:pPr>
    </w:p>
    <w:p w14:paraId="6AD61377" w14:textId="77777777" w:rsidR="008D4A8E" w:rsidRDefault="008D4A8E" w:rsidP="006E0172">
      <w:pPr>
        <w:pStyle w:val="FirstParagraph"/>
        <w:spacing w:before="0" w:after="0"/>
        <w:rPr>
          <w:rFonts w:ascii="Times New Roman" w:hAnsi="Times New Roman" w:cs="Times New Roman"/>
        </w:rPr>
      </w:pPr>
    </w:p>
    <w:p w14:paraId="31B5A7D4" w14:textId="77777777" w:rsidR="008D4A8E" w:rsidRDefault="008D4A8E" w:rsidP="006E0172">
      <w:pPr>
        <w:pStyle w:val="FirstParagraph"/>
        <w:spacing w:before="0" w:after="0"/>
        <w:rPr>
          <w:rFonts w:ascii="Times New Roman" w:hAnsi="Times New Roman" w:cs="Times New Roman"/>
        </w:rPr>
      </w:pPr>
    </w:p>
    <w:p w14:paraId="20F44390" w14:textId="77777777" w:rsidR="008D4A8E" w:rsidRDefault="008D4A8E" w:rsidP="006E0172">
      <w:pPr>
        <w:pStyle w:val="FirstParagraph"/>
        <w:spacing w:before="0" w:after="0"/>
        <w:rPr>
          <w:rFonts w:ascii="Times New Roman" w:hAnsi="Times New Roman" w:cs="Times New Roman"/>
        </w:rPr>
      </w:pPr>
    </w:p>
    <w:p w14:paraId="55D0B318" w14:textId="77777777" w:rsidR="006E0172" w:rsidRPr="006E0172" w:rsidRDefault="006E0172" w:rsidP="006E0172">
      <w:pPr>
        <w:pStyle w:val="FirstParagraph"/>
        <w:spacing w:before="0" w:after="0"/>
        <w:rPr>
          <w:rFonts w:ascii="Times New Roman" w:hAnsi="Times New Roman" w:cs="Times New Roman"/>
        </w:rPr>
      </w:pPr>
    </w:p>
    <w:p w14:paraId="42737A02" w14:textId="77777777" w:rsidR="008D4A8E" w:rsidRDefault="00AF1191" w:rsidP="006E0172">
      <w:pPr>
        <w:pStyle w:val="FirstParagraph"/>
        <w:spacing w:before="0" w:after="0"/>
        <w:rPr>
          <w:rFonts w:ascii="Times New Roman" w:hAnsi="Times New Roman" w:cs="Times New Roman"/>
        </w:rPr>
      </w:pPr>
      <w:r w:rsidRPr="00AF1191">
        <w:rPr>
          <w:rFonts w:ascii="Times New Roman" w:hAnsi="Times New Roman" w:cs="Times New Roman"/>
          <w:noProof/>
        </w:rPr>
        <mc:AlternateContent>
          <mc:Choice Requires="wpg">
            <w:drawing>
              <wp:inline distT="0" distB="0" distL="0" distR="0" wp14:anchorId="48B233F2" wp14:editId="777FA905">
                <wp:extent cx="5943600" cy="2990312"/>
                <wp:effectExtent l="0" t="0" r="0" b="6985"/>
                <wp:docPr id="14" name="Group 5"/>
                <wp:cNvGraphicFramePr/>
                <a:graphic xmlns:a="http://schemas.openxmlformats.org/drawingml/2006/main">
                  <a:graphicData uri="http://schemas.microsoft.com/office/word/2010/wordprocessingGroup">
                    <wpg:wgp>
                      <wpg:cNvGrpSpPr/>
                      <wpg:grpSpPr>
                        <a:xfrm>
                          <a:off x="0" y="0"/>
                          <a:ext cx="5943600" cy="2990312"/>
                          <a:chOff x="0" y="0"/>
                          <a:chExt cx="57493445" cy="28925734"/>
                        </a:xfrm>
                      </wpg:grpSpPr>
                      <pic:pic xmlns:pic="http://schemas.openxmlformats.org/drawingml/2006/picture">
                        <pic:nvPicPr>
                          <pic:cNvPr id="15" name="Picture 15" descr="A10-genetic-vs-physical-v2-3.pdf"/>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8567711" cy="28567711"/>
                          </a:xfrm>
                          <a:prstGeom prst="rect">
                            <a:avLst/>
                          </a:prstGeom>
                        </pic:spPr>
                      </pic:pic>
                      <pic:pic xmlns:pic="http://schemas.openxmlformats.org/drawingml/2006/picture">
                        <pic:nvPicPr>
                          <pic:cNvPr id="17" name="Picture 17" descr="A10_genetic_vs_physical_v2.3.pdf"/>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8567711" y="0"/>
                            <a:ext cx="28925734" cy="28925734"/>
                          </a:xfrm>
                          <a:prstGeom prst="rect">
                            <a:avLst/>
                          </a:prstGeom>
                        </pic:spPr>
                      </pic:pic>
                    </wpg:wgp>
                  </a:graphicData>
                </a:graphic>
              </wp:inline>
            </w:drawing>
          </mc:Choice>
          <mc:Fallback>
            <w:pict>
              <v:group id="Group 5" o:spid="_x0000_s1026" style="width:468pt;height:235.45pt;mso-position-horizontal-relative:char;mso-position-vertical-relative:line" coordsize="57493445,2892573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">
                <v:shape id="Picture 15" o:spid="_x0000_s1027" type="#_x0000_t75" alt="A10-genetic-vs-physical-v2-3.pdf" style="position:absolute;width:28567711;height:285677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5&#10;1u3CAAAA2wAAAA8AAABkcnMvZG93bnJldi54bWxEj0+LwjAQxe8L+x3CLHhbUwsuWo3iLgoevPjv&#10;PjRjU9pMShM1fnsjLHib4b3fmzfzZbStuFHva8cKRsMMBHHpdM2VgtNx8z0B4QOyxtYxKXiQh+Xi&#10;82OOhXZ33tPtECqRQtgXqMCE0BVS+tKQRT90HXHSLq63GNLaV1L3eE/htpV5lv1IizWnCwY7+jNU&#10;NoerTTXiNX/Ec2dkU09Ou9+82U3Ha6UGX3E1AxEohrf5n97qxI3h9UsaQC6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dbtwgAAANsAAAAPAAAAAAAAAAAAAAAAAJwCAABk&#10;cnMvZG93bnJldi54bWxQSwUGAAAAAAQABAD3AAAAiwMAAAAA&#10;">
                  <v:imagedata r:id="rId25" o:title="A10-genetic-vs-physical-v2-3.pdf"/>
                  <v:path arrowok="t"/>
                </v:shape>
                <v:shape id="Picture 17" o:spid="_x0000_s1028" type="#_x0000_t75" alt="A10_genetic_vs_physical_v2.3.pdf" style="position:absolute;left:28567711;width:28925734;height:289257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7W&#10;sFzBAAAA2wAAAA8AAABkcnMvZG93bnJldi54bWxET82KwjAQvi/4DmEEL6Kpuv5QjaLCgof1YPUB&#10;xmZsi82kNlHr228EYW/z8f3OYtWYUjyodoVlBYN+BII4tbrgTMHp+NObgXAeWWNpmRS8yMFq2fpa&#10;YKztkw/0SHwmQgi7GBXk3lexlC7NyaDr24o4cBdbG/QB1pnUNT5DuCnlMIom0mDBoSHHirY5pdfk&#10;bhTsb69yMjoU/H0bX39H3cGZk81ZqU67Wc9BeGr8v/jj3ukwfwrvX8IBcvk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7WsFzBAAAA2wAAAA8AAAAAAAAAAAAAAAAAnAIAAGRy&#10;cy9kb3ducmV2LnhtbFBLBQYAAAAABAAEAPcAAACKAwAAAAA=&#10;">
                  <v:imagedata r:id="rId26" o:title="A10_genetic_vs_physical_v2.3.pdf"/>
                  <v:path arrowok="t"/>
                </v:shape>
                <w10:anchorlock/>
              </v:group>
            </w:pict>
          </mc:Fallback>
        </mc:AlternateContent>
      </w:r>
    </w:p>
    <w:p w14:paraId="631C73D8" w14:textId="77777777" w:rsidR="008D4A8E" w:rsidRDefault="008D4A8E" w:rsidP="006E0172">
      <w:pPr>
        <w:pStyle w:val="FirstParagraph"/>
        <w:spacing w:before="0" w:after="0"/>
        <w:rPr>
          <w:rFonts w:ascii="Times New Roman" w:hAnsi="Times New Roman" w:cs="Times New Roman"/>
        </w:rPr>
      </w:pPr>
    </w:p>
    <w:p w14:paraId="55950C7F"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7</w:t>
      </w:r>
      <w:r w:rsidR="00AF1191">
        <w:rPr>
          <w:rFonts w:ascii="Times New Roman" w:hAnsi="Times New Roman" w:cs="Times New Roman"/>
        </w:rPr>
        <w:t>.</w:t>
      </w:r>
      <w:r w:rsidRPr="006E0172">
        <w:rPr>
          <w:rFonts w:ascii="Times New Roman" w:hAnsi="Times New Roman" w:cs="Times New Roman"/>
        </w:rPr>
        <w:t xml:space="preserve"> </w:t>
      </w:r>
      <w:proofErr w:type="gramStart"/>
      <w:r w:rsidRPr="006E0172">
        <w:rPr>
          <w:rFonts w:ascii="Times New Roman" w:hAnsi="Times New Roman" w:cs="Times New Roman"/>
        </w:rPr>
        <w:t>Physical position versus genetic position of eac</w:t>
      </w:r>
      <w:r w:rsidR="00AF1191">
        <w:rPr>
          <w:rFonts w:ascii="Times New Roman" w:hAnsi="Times New Roman" w:cs="Times New Roman"/>
        </w:rPr>
        <w:t>h marker for chromosome A10 using genome version 1.5 (left) and fixed inversion using recombination information (right).</w:t>
      </w:r>
      <w:proofErr w:type="gramEnd"/>
    </w:p>
    <w:p w14:paraId="520D349C" w14:textId="77777777" w:rsidR="00C04362" w:rsidRDefault="00AF1191" w:rsidP="006E0172">
      <w:pPr>
        <w:pStyle w:val="FirstParagraph"/>
      </w:pPr>
      <w:r w:rsidRPr="00AF1191">
        <w:rPr>
          <w:noProof/>
        </w:rPr>
        <mc:AlternateContent>
          <mc:Choice Requires="wpg">
            <w:drawing>
              <wp:inline distT="0" distB="0" distL="0" distR="0" wp14:anchorId="77842A69" wp14:editId="245BF941">
                <wp:extent cx="5943600" cy="2985622"/>
                <wp:effectExtent l="0" t="0" r="0" b="12065"/>
                <wp:docPr id="18" name="Group 19"/>
                <wp:cNvGraphicFramePr/>
                <a:graphic xmlns:a="http://schemas.openxmlformats.org/drawingml/2006/main">
                  <a:graphicData uri="http://schemas.microsoft.com/office/word/2010/wordprocessingGroup">
                    <wpg:wgp>
                      <wpg:cNvGrpSpPr/>
                      <wpg:grpSpPr>
                        <a:xfrm>
                          <a:off x="0" y="0"/>
                          <a:ext cx="5943600" cy="2985622"/>
                          <a:chOff x="0" y="0"/>
                          <a:chExt cx="56797359" cy="28531107"/>
                        </a:xfrm>
                      </wpg:grpSpPr>
                      <pic:pic xmlns:pic="http://schemas.openxmlformats.org/drawingml/2006/picture">
                        <pic:nvPicPr>
                          <pic:cNvPr id="19" name="Picture 19" descr="A01_genetic_vs_physical_v2.3_fixed.pdf"/>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8531107" y="0"/>
                            <a:ext cx="28266252" cy="28266252"/>
                          </a:xfrm>
                          <a:prstGeom prst="rect">
                            <a:avLst/>
                          </a:prstGeom>
                        </pic:spPr>
                      </pic:pic>
                      <pic:pic xmlns:pic="http://schemas.openxmlformats.org/drawingml/2006/picture">
                        <pic:nvPicPr>
                          <pic:cNvPr id="20" name="Picture 20" descr="A01_genetic_vs_physical_v2.3.pdf"/>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8531107" cy="28531107"/>
                          </a:xfrm>
                          <a:prstGeom prst="rect">
                            <a:avLst/>
                          </a:prstGeom>
                        </pic:spPr>
                      </pic:pic>
                    </wpg:wgp>
                  </a:graphicData>
                </a:graphic>
              </wp:inline>
            </w:drawing>
          </mc:Choice>
          <mc:Fallback>
            <w:pict>
              <v:group id="Group 19" o:spid="_x0000_s1026" style="width:468pt;height:235.1pt;mso-position-horizontal-relative:char;mso-position-vertical-relative:line" coordsize="56797359,28531107"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">
                <v:shape id="Picture 19" o:spid="_x0000_s1027" type="#_x0000_t75" alt="A01_genetic_vs_physical_v2.3_fixed.pdf" style="position:absolute;left:28531107;width:28266252;height:282662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S&#10;N/HDAAAA2wAAAA8AAABkcnMvZG93bnJldi54bWxET0trwkAQvhf6H5Yp9CK6iUjR1FV8Qg/toVH0&#10;OuxOk2B2NmS3Jv57tyD0Nh/fc+bL3tbiSq2vHCtIRwkIYu1MxYWC42E/nILwAdlg7ZgU3MjDcvH8&#10;NMfMuI6/6ZqHQsQQ9hkqKENoMim9LsmiH7mGOHI/rrUYImwLaVrsYrit5ThJ3qTFimNDiQ1tStKX&#10;/NcqyL/0rDsfP/dduk4n08tuOzjprVKvL/3qHUSgPvyLH+4PE+fP4O+XeIBc3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tI38cMAAADbAAAADwAAAAAAAAAAAAAAAACcAgAA&#10;ZHJzL2Rvd25yZXYueG1sUEsFBgAAAAAEAAQA9wAAAIwDAAAAAA==&#10;">
                  <v:imagedata r:id="rId29" o:title="A01_genetic_vs_physical_v2.3_fixed.pdf"/>
                  <v:path arrowok="t"/>
                </v:shape>
                <v:shape id="Picture 20" o:spid="_x0000_s1028" type="#_x0000_t75" alt="A01_genetic_vs_physical_v2.3.pdf" style="position:absolute;width:28531107;height:285311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10;U66/AAAA2wAAAA8AAABkcnMvZG93bnJldi54bWxET01rwkAQvQv9D8sUetONHkRSVxFpodBDa2rv&#10;Q3bMRrOzYXeaxH/fPRR6fLzv7X7ynRoopjawgeWiAEVcB9tyY+D89TrfgEqCbLELTAbulGC/e5ht&#10;sbRh5BMNlTQqh3Aq0YAT6UutU+3IY1qEnjhzlxA9Soax0TbimMN9p1dFsdYeW84NDns6Oqpv1Y83&#10;IK54f3HLKg72ev3u7h+fayujMU+P0+EZlNAk/+I/95s1sMrr85f8A/TuF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PiFOuvwAAANsAAAAPAAAAAAAAAAAAAAAAAJwCAABkcnMv&#10;ZG93bnJldi54bWxQSwUGAAAAAAQABAD3AAAAiAMAAAAA&#10;">
                  <v:imagedata r:id="rId30" o:title="A01_genetic_vs_physical_v2.3.pdf"/>
                  <v:path arrowok="t"/>
                </v:shape>
                <w10:anchorlock/>
              </v:group>
            </w:pict>
          </mc:Fallback>
        </mc:AlternateContent>
      </w:r>
    </w:p>
    <w:p w14:paraId="5FA821A8" w14:textId="77777777" w:rsidR="00AF1191" w:rsidRDefault="00AF1191" w:rsidP="00AF1191">
      <w:pPr>
        <w:pStyle w:val="BodyText"/>
      </w:pPr>
    </w:p>
    <w:p w14:paraId="502013D4" w14:textId="77777777" w:rsidR="00AF1191" w:rsidRPr="006E0172" w:rsidRDefault="00AF1191" w:rsidP="00AF1191">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8</w:t>
      </w:r>
      <w:r>
        <w:rPr>
          <w:rFonts w:ascii="Times New Roman" w:hAnsi="Times New Roman" w:cs="Times New Roman"/>
        </w:rPr>
        <w:t>.</w:t>
      </w:r>
      <w:r w:rsidRPr="006E0172">
        <w:rPr>
          <w:rFonts w:ascii="Times New Roman" w:hAnsi="Times New Roman" w:cs="Times New Roman"/>
        </w:rPr>
        <w:t xml:space="preserve"> </w:t>
      </w:r>
      <w:proofErr w:type="gramStart"/>
      <w:r w:rsidRPr="006E0172">
        <w:rPr>
          <w:rFonts w:ascii="Times New Roman" w:hAnsi="Times New Roman" w:cs="Times New Roman"/>
        </w:rPr>
        <w:t>Physical position versus genetic position of eac</w:t>
      </w:r>
      <w:r>
        <w:rPr>
          <w:rFonts w:ascii="Times New Roman" w:hAnsi="Times New Roman" w:cs="Times New Roman"/>
        </w:rPr>
        <w:t>h marker for chromosome A01 using genome version 1.5 (left) and placed scaffolds using recombination information (right).</w:t>
      </w:r>
      <w:proofErr w:type="gramEnd"/>
    </w:p>
    <w:p w14:paraId="79A59822" w14:textId="77777777" w:rsidR="00AF1191" w:rsidRDefault="00AF1191" w:rsidP="00AF1191">
      <w:pPr>
        <w:pStyle w:val="BodyText"/>
      </w:pPr>
    </w:p>
    <w:p w14:paraId="60CA54AC" w14:textId="77777777" w:rsidR="00AF1191" w:rsidRDefault="00AF1191" w:rsidP="00AF1191">
      <w:pPr>
        <w:pStyle w:val="BodyText"/>
      </w:pPr>
    </w:p>
    <w:p w14:paraId="4D1F424B" w14:textId="77777777" w:rsidR="00AF1191" w:rsidRDefault="00AF1191" w:rsidP="00AF1191">
      <w:pPr>
        <w:pStyle w:val="FirstParagraph"/>
        <w:spacing w:before="0" w:after="0"/>
        <w:rPr>
          <w:rFonts w:ascii="Times New Roman" w:hAnsi="Times New Roman" w:cs="Times New Roman"/>
        </w:rPr>
      </w:pPr>
      <w:r w:rsidRPr="008D4A8E">
        <w:rPr>
          <w:rFonts w:ascii="Times New Roman" w:hAnsi="Times New Roman" w:cs="Times New Roman"/>
          <w:noProof/>
        </w:rPr>
        <w:drawing>
          <wp:inline distT="0" distB="0" distL="0" distR="0" wp14:anchorId="7775F6DF" wp14:editId="038CB510">
            <wp:extent cx="5486400" cy="3657600"/>
            <wp:effectExtent l="0" t="0" r="0" b="0"/>
            <wp:docPr id="12" name="Picture 4" descr="genetic-map-qtl-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enetic-map-qtl-figure.p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433F2218" w14:textId="77777777" w:rsidR="00AF1191" w:rsidRPr="006E0172" w:rsidRDefault="00AF1191" w:rsidP="00AF1191">
      <w:pPr>
        <w:pStyle w:val="FirstParagraph"/>
        <w:spacing w:before="0" w:after="0"/>
        <w:rPr>
          <w:rFonts w:ascii="Times New Roman" w:hAnsi="Times New Roman" w:cs="Times New Roman"/>
        </w:rPr>
      </w:pPr>
      <w:r>
        <w:rPr>
          <w:rFonts w:ascii="Times New Roman" w:hAnsi="Times New Roman" w:cs="Times New Roman"/>
        </w:rPr>
        <w:t xml:space="preserve">Figure </w:t>
      </w:r>
      <w:r w:rsidR="00B54DB0">
        <w:rPr>
          <w:rFonts w:ascii="Times New Roman" w:hAnsi="Times New Roman" w:cs="Times New Roman"/>
        </w:rPr>
        <w:t>9</w:t>
      </w:r>
      <w:r w:rsidRPr="006E0172">
        <w:rPr>
          <w:rFonts w:ascii="Times New Roman" w:hAnsi="Times New Roman" w:cs="Times New Roman"/>
        </w:rPr>
        <w:t xml:space="preserve">. </w:t>
      </w:r>
      <w:proofErr w:type="gramStart"/>
      <w:r w:rsidRPr="006E0172">
        <w:rPr>
          <w:rFonts w:ascii="Times New Roman" w:hAnsi="Times New Roman" w:cs="Times New Roman"/>
        </w:rPr>
        <w:t>Old and new genetic map comparisons.</w:t>
      </w:r>
      <w:proofErr w:type="gramEnd"/>
      <w:r w:rsidRPr="006E0172">
        <w:rPr>
          <w:rFonts w:ascii="Times New Roman" w:hAnsi="Times New Roman" w:cs="Times New Roman"/>
        </w:rPr>
        <w:t xml:space="preserve"> Genetic markers for each chromosome are displayed in </w:t>
      </w:r>
      <w:proofErr w:type="spellStart"/>
      <w:r w:rsidRPr="006E0172">
        <w:rPr>
          <w:rFonts w:ascii="Times New Roman" w:hAnsi="Times New Roman" w:cs="Times New Roman"/>
        </w:rPr>
        <w:t>centimorgan</w:t>
      </w:r>
      <w:proofErr w:type="spellEnd"/>
      <w:r w:rsidRPr="006E0172">
        <w:rPr>
          <w:rFonts w:ascii="Times New Roman" w:hAnsi="Times New Roman" w:cs="Times New Roman"/>
        </w:rPr>
        <w:t xml:space="preserve"> distance (</w:t>
      </w:r>
      <w:proofErr w:type="spellStart"/>
      <w:r w:rsidRPr="006E0172">
        <w:rPr>
          <w:rFonts w:ascii="Times New Roman" w:hAnsi="Times New Roman" w:cs="Times New Roman"/>
        </w:rPr>
        <w:t>cM</w:t>
      </w:r>
      <w:proofErr w:type="spellEnd"/>
      <w:r w:rsidRPr="006E0172">
        <w:rPr>
          <w:rFonts w:ascii="Times New Roman" w:hAnsi="Times New Roman" w:cs="Times New Roman"/>
        </w:rPr>
        <w:t>) for the old (A) and new (B) genetic maps. Comparison of likelihood odds scores for flowering time QTL using the old (C) and new (D) genetic maps.</w:t>
      </w:r>
    </w:p>
    <w:p w14:paraId="680BCD4E" w14:textId="77777777" w:rsidR="00AF1191" w:rsidRDefault="00AF1191" w:rsidP="00AF1191">
      <w:pPr>
        <w:pStyle w:val="BodyText"/>
      </w:pPr>
    </w:p>
    <w:p w14:paraId="27D01A54" w14:textId="77777777" w:rsidR="00B54DB0" w:rsidRDefault="00B54DB0" w:rsidP="00AF1191">
      <w:pPr>
        <w:pStyle w:val="BodyText"/>
      </w:pPr>
      <w:r w:rsidRPr="00B54DB0">
        <w:rPr>
          <w:noProof/>
        </w:rPr>
        <w:lastRenderedPageBreak/>
        <mc:AlternateContent>
          <mc:Choice Requires="wpg">
            <w:drawing>
              <wp:inline distT="0" distB="0" distL="0" distR="0" wp14:anchorId="480AD797" wp14:editId="62FD9F35">
                <wp:extent cx="5943600" cy="5943600"/>
                <wp:effectExtent l="0" t="0" r="0" b="0"/>
                <wp:docPr id="24" name="Group 22"/>
                <wp:cNvGraphicFramePr/>
                <a:graphic xmlns:a="http://schemas.openxmlformats.org/drawingml/2006/main">
                  <a:graphicData uri="http://schemas.microsoft.com/office/word/2010/wordprocessingGroup">
                    <wpg:wgp>
                      <wpg:cNvGrpSpPr/>
                      <wpg:grpSpPr>
                        <a:xfrm>
                          <a:off x="0" y="0"/>
                          <a:ext cx="5943600" cy="5943600"/>
                          <a:chOff x="0" y="0"/>
                          <a:chExt cx="28266252" cy="28266252"/>
                        </a:xfrm>
                      </wpg:grpSpPr>
                      <pic:pic xmlns:pic="http://schemas.openxmlformats.org/drawingml/2006/picture">
                        <pic:nvPicPr>
                          <pic:cNvPr id="25" name="Picture 25" descr="A01_genetic_vs_physical_v2.3_fixed.pdf"/>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8266252" cy="28266252"/>
                          </a:xfrm>
                          <a:prstGeom prst="rect">
                            <a:avLst/>
                          </a:prstGeom>
                        </pic:spPr>
                      </pic:pic>
                      <wps:wsp>
                        <wps:cNvPr id="26" name="Freeform 26"/>
                        <wps:cNvSpPr/>
                        <wps:spPr>
                          <a:xfrm>
                            <a:off x="2889020" y="1557628"/>
                            <a:ext cx="23492086" cy="23873039"/>
                          </a:xfrm>
                          <a:custGeom>
                            <a:avLst/>
                            <a:gdLst>
                              <a:gd name="connsiteX0" fmla="*/ 23492086 w 23492086"/>
                              <a:gd name="connsiteY0" fmla="*/ 0 h 23873039"/>
                              <a:gd name="connsiteX1" fmla="*/ 22476212 w 23492086"/>
                              <a:gd name="connsiteY1" fmla="*/ 634921 h 23873039"/>
                              <a:gd name="connsiteX2" fmla="*/ 22095260 w 23492086"/>
                              <a:gd name="connsiteY2" fmla="*/ 888890 h 23873039"/>
                              <a:gd name="connsiteX3" fmla="*/ 21333354 w 23492086"/>
                              <a:gd name="connsiteY3" fmla="*/ 1142858 h 23873039"/>
                              <a:gd name="connsiteX4" fmla="*/ 20952401 w 23492086"/>
                              <a:gd name="connsiteY4" fmla="*/ 1396827 h 23873039"/>
                              <a:gd name="connsiteX5" fmla="*/ 19809543 w 23492086"/>
                              <a:gd name="connsiteY5" fmla="*/ 1650795 h 23873039"/>
                              <a:gd name="connsiteX6" fmla="*/ 19428590 w 23492086"/>
                              <a:gd name="connsiteY6" fmla="*/ 1777779 h 23873039"/>
                              <a:gd name="connsiteX7" fmla="*/ 18920653 w 23492086"/>
                              <a:gd name="connsiteY7" fmla="*/ 1904764 h 23873039"/>
                              <a:gd name="connsiteX8" fmla="*/ 18158748 w 23492086"/>
                              <a:gd name="connsiteY8" fmla="*/ 2158732 h 23873039"/>
                              <a:gd name="connsiteX9" fmla="*/ 17777795 w 23492086"/>
                              <a:gd name="connsiteY9" fmla="*/ 2285716 h 23873039"/>
                              <a:gd name="connsiteX10" fmla="*/ 17396842 w 23492086"/>
                              <a:gd name="connsiteY10" fmla="*/ 2666669 h 23873039"/>
                              <a:gd name="connsiteX11" fmla="*/ 16507952 w 23492086"/>
                              <a:gd name="connsiteY11" fmla="*/ 3047622 h 23873039"/>
                              <a:gd name="connsiteX12" fmla="*/ 15746047 w 23492086"/>
                              <a:gd name="connsiteY12" fmla="*/ 3555559 h 23873039"/>
                              <a:gd name="connsiteX13" fmla="*/ 15619063 w 23492086"/>
                              <a:gd name="connsiteY13" fmla="*/ 3936512 h 23873039"/>
                              <a:gd name="connsiteX14" fmla="*/ 15238110 w 23492086"/>
                              <a:gd name="connsiteY14" fmla="*/ 4063496 h 23873039"/>
                              <a:gd name="connsiteX15" fmla="*/ 14857157 w 23492086"/>
                              <a:gd name="connsiteY15" fmla="*/ 4317464 h 23873039"/>
                              <a:gd name="connsiteX16" fmla="*/ 14095252 w 23492086"/>
                              <a:gd name="connsiteY16" fmla="*/ 4825401 h 23873039"/>
                              <a:gd name="connsiteX17" fmla="*/ 13460330 w 23492086"/>
                              <a:gd name="connsiteY17" fmla="*/ 5333338 h 23873039"/>
                              <a:gd name="connsiteX18" fmla="*/ 12698425 w 23492086"/>
                              <a:gd name="connsiteY18" fmla="*/ 6222228 h 23873039"/>
                              <a:gd name="connsiteX19" fmla="*/ 12190488 w 23492086"/>
                              <a:gd name="connsiteY19" fmla="*/ 6984134 h 23873039"/>
                              <a:gd name="connsiteX20" fmla="*/ 11936519 w 23492086"/>
                              <a:gd name="connsiteY20" fmla="*/ 7873024 h 23873039"/>
                              <a:gd name="connsiteX21" fmla="*/ 11682551 w 23492086"/>
                              <a:gd name="connsiteY21" fmla="*/ 8888898 h 23873039"/>
                              <a:gd name="connsiteX22" fmla="*/ 11301598 w 23492086"/>
                              <a:gd name="connsiteY22" fmla="*/ 13333346 h 23873039"/>
                              <a:gd name="connsiteX23" fmla="*/ 10920645 w 23492086"/>
                              <a:gd name="connsiteY23" fmla="*/ 16253984 h 23873039"/>
                              <a:gd name="connsiteX24" fmla="*/ 10412708 w 23492086"/>
                              <a:gd name="connsiteY24" fmla="*/ 17015890 h 23873039"/>
                              <a:gd name="connsiteX25" fmla="*/ 9904771 w 23492086"/>
                              <a:gd name="connsiteY25" fmla="*/ 17142874 h 23873039"/>
                              <a:gd name="connsiteX26" fmla="*/ 9523819 w 23492086"/>
                              <a:gd name="connsiteY26" fmla="*/ 17523827 h 23873039"/>
                              <a:gd name="connsiteX27" fmla="*/ 8380960 w 23492086"/>
                              <a:gd name="connsiteY27" fmla="*/ 18285732 h 23873039"/>
                              <a:gd name="connsiteX28" fmla="*/ 8000007 w 23492086"/>
                              <a:gd name="connsiteY28" fmla="*/ 18539701 h 23873039"/>
                              <a:gd name="connsiteX29" fmla="*/ 7492070 w 23492086"/>
                              <a:gd name="connsiteY29" fmla="*/ 18920654 h 23873039"/>
                              <a:gd name="connsiteX30" fmla="*/ 7111118 w 23492086"/>
                              <a:gd name="connsiteY30" fmla="*/ 19047638 h 23873039"/>
                              <a:gd name="connsiteX31" fmla="*/ 6476196 w 23492086"/>
                              <a:gd name="connsiteY31" fmla="*/ 19555575 h 23873039"/>
                              <a:gd name="connsiteX32" fmla="*/ 6095244 w 23492086"/>
                              <a:gd name="connsiteY32" fmla="*/ 19809543 h 23873039"/>
                              <a:gd name="connsiteX33" fmla="*/ 5333338 w 23492086"/>
                              <a:gd name="connsiteY33" fmla="*/ 20063512 h 23873039"/>
                              <a:gd name="connsiteX34" fmla="*/ 4571433 w 23492086"/>
                              <a:gd name="connsiteY34" fmla="*/ 20444465 h 23873039"/>
                              <a:gd name="connsiteX35" fmla="*/ 4190480 w 23492086"/>
                              <a:gd name="connsiteY35" fmla="*/ 20698433 h 23873039"/>
                              <a:gd name="connsiteX36" fmla="*/ 3809527 w 23492086"/>
                              <a:gd name="connsiteY36" fmla="*/ 21206370 h 23873039"/>
                              <a:gd name="connsiteX37" fmla="*/ 3428574 w 23492086"/>
                              <a:gd name="connsiteY37" fmla="*/ 21460339 h 23873039"/>
                              <a:gd name="connsiteX38" fmla="*/ 2539685 w 23492086"/>
                              <a:gd name="connsiteY38" fmla="*/ 21841291 h 23873039"/>
                              <a:gd name="connsiteX39" fmla="*/ 2158732 w 23492086"/>
                              <a:gd name="connsiteY39" fmla="*/ 22095260 h 23873039"/>
                              <a:gd name="connsiteX40" fmla="*/ 1777779 w 23492086"/>
                              <a:gd name="connsiteY40" fmla="*/ 22222244 h 23873039"/>
                              <a:gd name="connsiteX41" fmla="*/ 1523811 w 23492086"/>
                              <a:gd name="connsiteY41" fmla="*/ 22603197 h 23873039"/>
                              <a:gd name="connsiteX42" fmla="*/ 761905 w 23492086"/>
                              <a:gd name="connsiteY42" fmla="*/ 22984150 h 23873039"/>
                              <a:gd name="connsiteX43" fmla="*/ 634921 w 23492086"/>
                              <a:gd name="connsiteY43" fmla="*/ 23365102 h 23873039"/>
                              <a:gd name="connsiteX44" fmla="*/ 253968 w 23492086"/>
                              <a:gd name="connsiteY44" fmla="*/ 23619071 h 23873039"/>
                              <a:gd name="connsiteX45" fmla="*/ 0 w 23492086"/>
                              <a:gd name="connsiteY45" fmla="*/ 23873039 h 23873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Lst>
                            <a:rect l="l" t="t" r="r" b="b"/>
                            <a:pathLst>
                              <a:path w="23492086" h="23873039">
                                <a:moveTo>
                                  <a:pt x="23492086" y="0"/>
                                </a:moveTo>
                                <a:cubicBezTo>
                                  <a:pt x="22034855" y="1165785"/>
                                  <a:pt x="23468779" y="138637"/>
                                  <a:pt x="22476212" y="634921"/>
                                </a:cubicBezTo>
                                <a:cubicBezTo>
                                  <a:pt x="22339708" y="703173"/>
                                  <a:pt x="22234722" y="826907"/>
                                  <a:pt x="22095260" y="888890"/>
                                </a:cubicBezTo>
                                <a:cubicBezTo>
                                  <a:pt x="21850627" y="997616"/>
                                  <a:pt x="21333354" y="1142858"/>
                                  <a:pt x="21333354" y="1142858"/>
                                </a:cubicBezTo>
                                <a:cubicBezTo>
                                  <a:pt x="21206370" y="1227514"/>
                                  <a:pt x="21092677" y="1336709"/>
                                  <a:pt x="20952401" y="1396827"/>
                                </a:cubicBezTo>
                                <a:cubicBezTo>
                                  <a:pt x="20769903" y="1475040"/>
                                  <a:pt x="19954181" y="1614635"/>
                                  <a:pt x="19809543" y="1650795"/>
                                </a:cubicBezTo>
                                <a:cubicBezTo>
                                  <a:pt x="19679686" y="1683259"/>
                                  <a:pt x="19557293" y="1741007"/>
                                  <a:pt x="19428590" y="1777779"/>
                                </a:cubicBezTo>
                                <a:cubicBezTo>
                                  <a:pt x="19260782" y="1825724"/>
                                  <a:pt x="19087816" y="1854615"/>
                                  <a:pt x="18920653" y="1904764"/>
                                </a:cubicBezTo>
                                <a:cubicBezTo>
                                  <a:pt x="18664237" y="1981689"/>
                                  <a:pt x="18412716" y="2074076"/>
                                  <a:pt x="18158748" y="2158732"/>
                                </a:cubicBezTo>
                                <a:lnTo>
                                  <a:pt x="17777795" y="2285716"/>
                                </a:lnTo>
                                <a:cubicBezTo>
                                  <a:pt x="17650811" y="2412700"/>
                                  <a:pt x="17542975" y="2562288"/>
                                  <a:pt x="17396842" y="2666669"/>
                                </a:cubicBezTo>
                                <a:cubicBezTo>
                                  <a:pt x="17122239" y="2862814"/>
                                  <a:pt x="16818840" y="2943993"/>
                                  <a:pt x="16507952" y="3047622"/>
                                </a:cubicBezTo>
                                <a:cubicBezTo>
                                  <a:pt x="16253984" y="3216934"/>
                                  <a:pt x="15842570" y="3265990"/>
                                  <a:pt x="15746047" y="3555559"/>
                                </a:cubicBezTo>
                                <a:cubicBezTo>
                                  <a:pt x="15703719" y="3682543"/>
                                  <a:pt x="15713712" y="3841863"/>
                                  <a:pt x="15619063" y="3936512"/>
                                </a:cubicBezTo>
                                <a:cubicBezTo>
                                  <a:pt x="15524414" y="4031161"/>
                                  <a:pt x="15357832" y="4003635"/>
                                  <a:pt x="15238110" y="4063496"/>
                                </a:cubicBezTo>
                                <a:cubicBezTo>
                                  <a:pt x="15101606" y="4131748"/>
                                  <a:pt x="14984141" y="4232808"/>
                                  <a:pt x="14857157" y="4317464"/>
                                </a:cubicBezTo>
                                <a:cubicBezTo>
                                  <a:pt x="14219557" y="5273867"/>
                                  <a:pt x="15079245" y="4169406"/>
                                  <a:pt x="14095252" y="4825401"/>
                                </a:cubicBezTo>
                                <a:cubicBezTo>
                                  <a:pt x="12946493" y="5591240"/>
                                  <a:pt x="14705729" y="4918206"/>
                                  <a:pt x="13460330" y="5333338"/>
                                </a:cubicBezTo>
                                <a:cubicBezTo>
                                  <a:pt x="13021878" y="5771791"/>
                                  <a:pt x="13078525" y="5679228"/>
                                  <a:pt x="12698425" y="6222228"/>
                                </a:cubicBezTo>
                                <a:cubicBezTo>
                                  <a:pt x="12523386" y="6472284"/>
                                  <a:pt x="12287011" y="6694565"/>
                                  <a:pt x="12190488" y="6984134"/>
                                </a:cubicBezTo>
                                <a:cubicBezTo>
                                  <a:pt x="11886022" y="7897534"/>
                                  <a:pt x="12255419" y="6756877"/>
                                  <a:pt x="11936519" y="7873024"/>
                                </a:cubicBezTo>
                                <a:cubicBezTo>
                                  <a:pt x="11767696" y="8463902"/>
                                  <a:pt x="11793195" y="8114387"/>
                                  <a:pt x="11682551" y="8888898"/>
                                </a:cubicBezTo>
                                <a:cubicBezTo>
                                  <a:pt x="11520495" y="10023294"/>
                                  <a:pt x="11334949" y="12833077"/>
                                  <a:pt x="11301598" y="13333346"/>
                                </a:cubicBezTo>
                                <a:cubicBezTo>
                                  <a:pt x="11188903" y="15023773"/>
                                  <a:pt x="11529079" y="15239927"/>
                                  <a:pt x="10920645" y="16253984"/>
                                </a:cubicBezTo>
                                <a:cubicBezTo>
                                  <a:pt x="10763604" y="16515719"/>
                                  <a:pt x="10708827" y="16941860"/>
                                  <a:pt x="10412708" y="17015890"/>
                                </a:cubicBezTo>
                                <a:lnTo>
                                  <a:pt x="9904771" y="17142874"/>
                                </a:lnTo>
                                <a:cubicBezTo>
                                  <a:pt x="9777787" y="17269858"/>
                                  <a:pt x="9665573" y="17413574"/>
                                  <a:pt x="9523819" y="17523827"/>
                                </a:cubicBezTo>
                                <a:cubicBezTo>
                                  <a:pt x="9523804" y="17523839"/>
                                  <a:pt x="8571444" y="18158742"/>
                                  <a:pt x="8380960" y="18285732"/>
                                </a:cubicBezTo>
                                <a:cubicBezTo>
                                  <a:pt x="8253976" y="18370388"/>
                                  <a:pt x="8122100" y="18448131"/>
                                  <a:pt x="8000007" y="18539701"/>
                                </a:cubicBezTo>
                                <a:cubicBezTo>
                                  <a:pt x="7830695" y="18666685"/>
                                  <a:pt x="7675825" y="18815651"/>
                                  <a:pt x="7492070" y="18920654"/>
                                </a:cubicBezTo>
                                <a:cubicBezTo>
                                  <a:pt x="7375853" y="18987064"/>
                                  <a:pt x="7238102" y="19005310"/>
                                  <a:pt x="7111118" y="19047638"/>
                                </a:cubicBezTo>
                                <a:cubicBezTo>
                                  <a:pt x="6682995" y="19689822"/>
                                  <a:pt x="7089557" y="19248895"/>
                                  <a:pt x="6476196" y="19555575"/>
                                </a:cubicBezTo>
                                <a:cubicBezTo>
                                  <a:pt x="6339692" y="19623827"/>
                                  <a:pt x="6234706" y="19747560"/>
                                  <a:pt x="6095244" y="19809543"/>
                                </a:cubicBezTo>
                                <a:cubicBezTo>
                                  <a:pt x="5850611" y="19918269"/>
                                  <a:pt x="5556083" y="19915015"/>
                                  <a:pt x="5333338" y="20063512"/>
                                </a:cubicBezTo>
                                <a:cubicBezTo>
                                  <a:pt x="4241579" y="20791350"/>
                                  <a:pt x="5622907" y="19918727"/>
                                  <a:pt x="4571433" y="20444465"/>
                                </a:cubicBezTo>
                                <a:cubicBezTo>
                                  <a:pt x="4434929" y="20512717"/>
                                  <a:pt x="4317464" y="20613777"/>
                                  <a:pt x="4190480" y="20698433"/>
                                </a:cubicBezTo>
                                <a:cubicBezTo>
                                  <a:pt x="4063496" y="20867745"/>
                                  <a:pt x="3959179" y="21056718"/>
                                  <a:pt x="3809527" y="21206370"/>
                                </a:cubicBezTo>
                                <a:cubicBezTo>
                                  <a:pt x="3701611" y="21314286"/>
                                  <a:pt x="3561082" y="21384620"/>
                                  <a:pt x="3428574" y="21460339"/>
                                </a:cubicBezTo>
                                <a:cubicBezTo>
                                  <a:pt x="2989215" y="21711401"/>
                                  <a:pt x="2967072" y="21698829"/>
                                  <a:pt x="2539685" y="21841291"/>
                                </a:cubicBezTo>
                                <a:cubicBezTo>
                                  <a:pt x="2412701" y="21925947"/>
                                  <a:pt x="2295236" y="22027008"/>
                                  <a:pt x="2158732" y="22095260"/>
                                </a:cubicBezTo>
                                <a:cubicBezTo>
                                  <a:pt x="2039010" y="22155121"/>
                                  <a:pt x="1882301" y="22138627"/>
                                  <a:pt x="1777779" y="22222244"/>
                                </a:cubicBezTo>
                                <a:cubicBezTo>
                                  <a:pt x="1658606" y="22317583"/>
                                  <a:pt x="1631727" y="22495281"/>
                                  <a:pt x="1523811" y="22603197"/>
                                </a:cubicBezTo>
                                <a:cubicBezTo>
                                  <a:pt x="1277650" y="22849358"/>
                                  <a:pt x="1071741" y="22880871"/>
                                  <a:pt x="761905" y="22984150"/>
                                </a:cubicBezTo>
                                <a:cubicBezTo>
                                  <a:pt x="719577" y="23111134"/>
                                  <a:pt x="718538" y="23260580"/>
                                  <a:pt x="634921" y="23365102"/>
                                </a:cubicBezTo>
                                <a:cubicBezTo>
                                  <a:pt x="539582" y="23484275"/>
                                  <a:pt x="373141" y="23523732"/>
                                  <a:pt x="253968" y="23619071"/>
                                </a:cubicBezTo>
                                <a:cubicBezTo>
                                  <a:pt x="160481" y="23693861"/>
                                  <a:pt x="84656" y="23788383"/>
                                  <a:pt x="0" y="23873039"/>
                                </a:cubicBezTo>
                              </a:path>
                            </a:pathLst>
                          </a:custGeom>
                          <a:noFill/>
                          <a:ln w="57150" cmpd="sng">
                            <a:solidFill>
                              <a:srgbClr val="FF0000"/>
                            </a:solidFill>
                          </a:ln>
                          <a:effectLst/>
                        </wps:spPr>
                        <wps:style>
                          <a:lnRef idx="2">
                            <a:schemeClr val="accent1"/>
                          </a:lnRef>
                          <a:fillRef idx="0">
                            <a:schemeClr val="accent1"/>
                          </a:fillRef>
                          <a:effectRef idx="1">
                            <a:schemeClr val="accent1"/>
                          </a:effectRef>
                          <a:fontRef idx="minor">
                            <a:schemeClr val="tx1"/>
                          </a:fontRef>
                        </wps:style>
                        <wps:txbx>
                          <w:txbxContent>
                            <w:p w14:paraId="782775CF" w14:textId="77777777" w:rsidR="00AA25BE" w:rsidRDefault="00AA25BE" w:rsidP="00B54DB0">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2" o:spid="_x0000_s1026" style="width:468pt;height:468pt;mso-position-horizontal-relative:char;mso-position-vertical-relative:line" coordsize="28266252,28266252"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">
                <v:shape id="Picture 25" o:spid="_x0000_s1027" type="#_x0000_t75" alt="A01_genetic_vs_physical_v2.3_fixed.pdf" style="position:absolute;width:28266252;height:282662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T&#10;f47EAAAA2wAAAA8AAABkcnMvZG93bnJldi54bWxEj0FrwkAUhO8F/8PyhN7qRltFoqtIqaW9VRME&#10;b4/sMxvMvg3ZNcb++m5B8DjMzDfMct3bWnTU+sqxgvEoAUFcOF1xqSDPti9zED4ga6wdk4IbeViv&#10;Bk9LTLW78o66fShFhLBPUYEJoUml9IUhi37kGuLonVxrMUTZllK3eI1wW8tJksykxYrjgsGG3g0V&#10;5/3FKsjyj/HuJ2Tm+Nn9vta3Q/f2nUulnof9ZgEiUB8e4Xv7SyuYTOH/S/wBcvU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TTf47EAAAA2wAAAA8AAAAAAAAAAAAAAAAAnAIA&#10;AGRycy9kb3ducmV2LnhtbFBLBQYAAAAABAAEAPcAAACNAwAAAAA=&#10;">
                  <v:imagedata r:id="rId33" o:title="A01_genetic_vs_physical_v2.3_fixed.pdf"/>
                  <v:path arrowok="t"/>
                </v:shape>
                <v:shape id="Freeform 26" o:spid="_x0000_s1028" style="position:absolute;left:2889020;top:1557628;width:23492086;height:23873039;visibility:visible;mso-wrap-style:square;v-text-anchor:middle" coordsize="23492086,2387303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DQ98wwAA&#10;ANsAAAAPAAAAZHJzL2Rvd25yZXYueG1sRI/LisJAFET3A/MPzR1wN3biiI+YVnREcOHGxwdc0jcP&#10;TN8O6VajX28Lgsuiqk5R6aIztbhS6yrLCuJ+BII4s7riQsHpuPmdgHAeWWNtmRTcycFi/v2VYqLt&#10;jfd0PfhCBAi7BBWU3jeJlC4ryaDr24Y4eLltDfog20LqFm8Bbmo5iKKRNFhxWCixof+SsvPhYhQY&#10;X52m081uuIpxfIl3+fpR/x2V6v10yxkIT53/hN/trVYwGMHrS/gBcv4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DQ98wwAAANsAAAAPAAAAAAAAAAAAAAAAAJcCAABkcnMvZG93&#10;bnJldi54bWxQSwUGAAAAAAQABAD1AAAAhwMAAAAA&#10;" adj="-11796480,,5400" path="m23492086,0c22034855,1165785,23468779,138637,22476212,634921,22339708,703173,22234722,826907,22095260,888890,21850627,997616,21333354,1142858,21333354,1142858,21206370,1227514,21092677,1336709,20952401,1396827,20769903,1475040,19954181,1614635,19809543,1650795,19679686,1683259,19557293,1741007,19428590,1777779,19260782,1825724,19087816,1854615,18920653,1904764,18664237,1981689,18412716,2074076,18158748,2158732l17777795,2285716c17650811,2412700,17542975,2562288,17396842,2666669,17122239,2862814,16818840,2943993,16507952,3047622,16253984,3216934,15842570,3265990,15746047,3555559,15703719,3682543,15713712,3841863,15619063,3936512,15524414,4031161,15357832,4003635,15238110,4063496,15101606,4131748,14984141,4232808,14857157,4317464,14219557,5273867,15079245,4169406,14095252,4825401,12946493,5591240,14705729,4918206,13460330,5333338,13021878,5771791,13078525,5679228,12698425,6222228,12523386,6472284,12287011,6694565,12190488,6984134,11886022,7897534,12255419,6756877,11936519,7873024,11767696,8463902,11793195,8114387,11682551,8888898,11520495,10023294,11334949,12833077,11301598,13333346,11188903,15023773,11529079,15239927,10920645,16253984,10763604,16515719,10708827,16941860,10412708,17015890l9904771,17142874c9777787,17269858,9665573,17413574,9523819,17523827,9523804,17523839,8571444,18158742,8380960,18285732,8253976,18370388,8122100,18448131,8000007,18539701,7830695,18666685,7675825,18815651,7492070,18920654,7375853,18987064,7238102,19005310,7111118,19047638,6682995,19689822,7089557,19248895,6476196,19555575,6339692,19623827,6234706,19747560,6095244,19809543,5850611,19918269,5556083,19915015,5333338,20063512,4241579,20791350,5622907,19918727,4571433,20444465,4434929,20512717,4317464,20613777,4190480,20698433,4063496,20867745,3959179,21056718,3809527,21206370,3701611,21314286,3561082,21384620,3428574,21460339,2989215,21711401,2967072,21698829,2539685,21841291,2412701,21925947,2295236,22027008,2158732,22095260,2039010,22155121,1882301,22138627,1777779,22222244,1658606,22317583,1631727,22495281,1523811,22603197,1277650,22849358,1071741,22880871,761905,22984150,719577,23111134,718538,23260580,634921,23365102,539582,23484275,373141,23523732,253968,23619071,160481,23693861,84656,23788383,,23873039e" filled="f" strokecolor="red" strokeweight="4.5pt">
                  <v:stroke joinstyle="miter"/>
                  <v:formulas/>
                  <v:path arrowok="t" o:connecttype="custom" o:connectlocs="23492086,0;22476212,634921;22095260,888890;21333354,1142858;20952401,1396827;19809543,1650795;19428590,1777779;18920653,1904764;18158748,2158732;17777795,2285716;17396842,2666669;16507952,3047622;15746047,3555559;15619063,3936512;15238110,4063496;14857157,4317464;14095252,4825401;13460330,5333338;12698425,6222228;12190488,6984134;11936519,7873024;11682551,8888898;11301598,13333346;10920645,16253984;10412708,17015890;9904771,17142874;9523819,17523827;8380960,18285732;8000007,18539701;7492070,18920654;7111118,19047638;6476196,19555575;6095244,19809543;5333338,20063512;4571433,20444465;4190480,20698433;3809527,21206370;3428574,21460339;2539685,21841291;2158732,22095260;1777779,22222244;1523811,22603197;761905,22984150;634921,23365102;253968,23619071;0,23873039" o:connectangles="0,0,0,0,0,0,0,0,0,0,0,0,0,0,0,0,0,0,0,0,0,0,0,0,0,0,0,0,0,0,0,0,0,0,0,0,0,0,0,0,0,0,0,0,0,0" textboxrect="0,0,23492086,23873039"/>
                  <v:textbox>
                    <w:txbxContent>
                      <w:p w14:paraId="782775CF" w14:textId="77777777" w:rsidR="00AA25BE" w:rsidRDefault="00AA25BE" w:rsidP="00B54DB0">
                        <w:pPr>
                          <w:rPr>
                            <w:rFonts w:eastAsia="Times New Roman" w:cs="Times New Roman"/>
                          </w:rPr>
                        </w:pPr>
                      </w:p>
                    </w:txbxContent>
                  </v:textbox>
                </v:shape>
                <w10:anchorlock/>
              </v:group>
            </w:pict>
          </mc:Fallback>
        </mc:AlternateContent>
      </w:r>
    </w:p>
    <w:p w14:paraId="758EDF0E" w14:textId="77777777" w:rsidR="00B54DB0" w:rsidRPr="00AF1191" w:rsidRDefault="00B54DB0" w:rsidP="00AF1191">
      <w:pPr>
        <w:pStyle w:val="BodyText"/>
      </w:pPr>
      <w:r>
        <w:t xml:space="preserve">Figure 10. </w:t>
      </w:r>
      <w:proofErr w:type="gramStart"/>
      <w:r>
        <w:t xml:space="preserve">Example spline regression for converting between genetic and physical distance for </w:t>
      </w:r>
      <w:proofErr w:type="spellStart"/>
      <w:r>
        <w:t>subsetting</w:t>
      </w:r>
      <w:proofErr w:type="spellEnd"/>
      <w:r>
        <w:t xml:space="preserve"> genomic ranges for genes underlying significant QTL.</w:t>
      </w:r>
      <w:proofErr w:type="gramEnd"/>
      <w:r>
        <w:t xml:space="preserve"> </w:t>
      </w:r>
    </w:p>
    <w:sectPr w:rsidR="00B54DB0" w:rsidRPr="00AF1191" w:rsidSect="006E017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C573EA" w14:textId="77777777" w:rsidR="00AA25BE" w:rsidRDefault="00AA25BE">
      <w:pPr>
        <w:spacing w:after="0"/>
      </w:pPr>
      <w:r>
        <w:separator/>
      </w:r>
    </w:p>
  </w:endnote>
  <w:endnote w:type="continuationSeparator" w:id="0">
    <w:p w14:paraId="51B637BE" w14:textId="77777777" w:rsidR="00AA25BE" w:rsidRDefault="00AA25B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D1AEEA" w14:textId="77777777" w:rsidR="00AA25BE" w:rsidRDefault="00AA25BE">
      <w:r>
        <w:separator/>
      </w:r>
    </w:p>
  </w:footnote>
  <w:footnote w:type="continuationSeparator" w:id="0">
    <w:p w14:paraId="3EA601D4" w14:textId="77777777" w:rsidR="00AA25BE" w:rsidRDefault="00AA25B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23FE20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75EC4BD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5810D092"/>
    <w:lvl w:ilvl="0">
      <w:start w:val="1"/>
      <w:numFmt w:val="decimal"/>
      <w:lvlText w:val="%1."/>
      <w:lvlJc w:val="left"/>
      <w:pPr>
        <w:tabs>
          <w:tab w:val="num" w:pos="1800"/>
        </w:tabs>
        <w:ind w:left="1800" w:hanging="360"/>
      </w:pPr>
    </w:lvl>
  </w:abstractNum>
  <w:abstractNum w:abstractNumId="3">
    <w:nsid w:val="FFFFFF7D"/>
    <w:multiLevelType w:val="singleLevel"/>
    <w:tmpl w:val="47342A68"/>
    <w:lvl w:ilvl="0">
      <w:start w:val="1"/>
      <w:numFmt w:val="decimal"/>
      <w:lvlText w:val="%1."/>
      <w:lvlJc w:val="left"/>
      <w:pPr>
        <w:tabs>
          <w:tab w:val="num" w:pos="1440"/>
        </w:tabs>
        <w:ind w:left="1440" w:hanging="360"/>
      </w:pPr>
    </w:lvl>
  </w:abstractNum>
  <w:abstractNum w:abstractNumId="4">
    <w:nsid w:val="FFFFFF7E"/>
    <w:multiLevelType w:val="singleLevel"/>
    <w:tmpl w:val="B470997A"/>
    <w:lvl w:ilvl="0">
      <w:start w:val="1"/>
      <w:numFmt w:val="decimal"/>
      <w:lvlText w:val="%1."/>
      <w:lvlJc w:val="left"/>
      <w:pPr>
        <w:tabs>
          <w:tab w:val="num" w:pos="1080"/>
        </w:tabs>
        <w:ind w:left="1080" w:hanging="360"/>
      </w:pPr>
    </w:lvl>
  </w:abstractNum>
  <w:abstractNum w:abstractNumId="5">
    <w:nsid w:val="FFFFFF7F"/>
    <w:multiLevelType w:val="singleLevel"/>
    <w:tmpl w:val="82F6763E"/>
    <w:lvl w:ilvl="0">
      <w:start w:val="1"/>
      <w:numFmt w:val="decimal"/>
      <w:lvlText w:val="%1."/>
      <w:lvlJc w:val="left"/>
      <w:pPr>
        <w:tabs>
          <w:tab w:val="num" w:pos="720"/>
        </w:tabs>
        <w:ind w:left="720" w:hanging="360"/>
      </w:pPr>
    </w:lvl>
  </w:abstractNum>
  <w:abstractNum w:abstractNumId="6">
    <w:nsid w:val="FFFFFF80"/>
    <w:multiLevelType w:val="singleLevel"/>
    <w:tmpl w:val="1D7EBCFC"/>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1E40C8C8"/>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BC301ABC"/>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EE21CFE"/>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A13CF794"/>
    <w:lvl w:ilvl="0">
      <w:start w:val="1"/>
      <w:numFmt w:val="decimal"/>
      <w:lvlText w:val="%1."/>
      <w:lvlJc w:val="left"/>
      <w:pPr>
        <w:tabs>
          <w:tab w:val="num" w:pos="360"/>
        </w:tabs>
        <w:ind w:left="360" w:hanging="360"/>
      </w:pPr>
    </w:lvl>
  </w:abstractNum>
  <w:abstractNum w:abstractNumId="11">
    <w:nsid w:val="FFFFFF89"/>
    <w:multiLevelType w:val="singleLevel"/>
    <w:tmpl w:val="D284CF9C"/>
    <w:lvl w:ilvl="0">
      <w:start w:val="1"/>
      <w:numFmt w:val="bullet"/>
      <w:lvlText w:val=""/>
      <w:lvlJc w:val="left"/>
      <w:pPr>
        <w:tabs>
          <w:tab w:val="num" w:pos="360"/>
        </w:tabs>
        <w:ind w:left="360" w:hanging="360"/>
      </w:pPr>
      <w:rPr>
        <w:rFonts w:ascii="Symbol" w:hAnsi="Symbol" w:hint="default"/>
      </w:rPr>
    </w:lvl>
  </w:abstractNum>
  <w:abstractNum w:abstractNumId="12">
    <w:nsid w:val="1A7509F7"/>
    <w:multiLevelType w:val="multilevel"/>
    <w:tmpl w:val="46929D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2A4E5D49"/>
    <w:multiLevelType w:val="multilevel"/>
    <w:tmpl w:val="B20E64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2"/>
  </w:num>
  <w:num w:numId="3">
    <w:abstractNumId w:val="13"/>
  </w:num>
  <w:num w:numId="4">
    <w:abstractNumId w:val="13"/>
  </w:num>
  <w:num w:numId="5">
    <w:abstractNumId w:val="13"/>
  </w:num>
  <w:num w:numId="6">
    <w:abstractNumId w:val="13"/>
  </w:num>
  <w:num w:numId="7">
    <w:abstractNumId w:val="11"/>
  </w:num>
  <w:num w:numId="8">
    <w:abstractNumId w:val="9"/>
  </w:num>
  <w:num w:numId="9">
    <w:abstractNumId w:val="8"/>
  </w:num>
  <w:num w:numId="10">
    <w:abstractNumId w:val="7"/>
  </w:num>
  <w:num w:numId="11">
    <w:abstractNumId w:val="6"/>
  </w:num>
  <w:num w:numId="12">
    <w:abstractNumId w:val="10"/>
  </w:num>
  <w:num w:numId="13">
    <w:abstractNumId w:val="5"/>
  </w:num>
  <w:num w:numId="14">
    <w:abstractNumId w:val="4"/>
  </w:num>
  <w:num w:numId="15">
    <w:abstractNumId w:val="3"/>
  </w:num>
  <w:num w:numId="16">
    <w:abstractNumId w:val="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1D784D"/>
    <w:rsid w:val="004E29B3"/>
    <w:rsid w:val="005057C8"/>
    <w:rsid w:val="00590B0A"/>
    <w:rsid w:val="00590D07"/>
    <w:rsid w:val="006052E3"/>
    <w:rsid w:val="00692E6A"/>
    <w:rsid w:val="006E0172"/>
    <w:rsid w:val="00784D58"/>
    <w:rsid w:val="008D4A8E"/>
    <w:rsid w:val="008D6863"/>
    <w:rsid w:val="009169A1"/>
    <w:rsid w:val="00AA25BE"/>
    <w:rsid w:val="00AF1191"/>
    <w:rsid w:val="00B54DB0"/>
    <w:rsid w:val="00B74EB6"/>
    <w:rsid w:val="00B850D2"/>
    <w:rsid w:val="00B86B75"/>
    <w:rsid w:val="00BC48D5"/>
    <w:rsid w:val="00C04362"/>
    <w:rsid w:val="00C36279"/>
    <w:rsid w:val="00E315A3"/>
    <w:rsid w:val="00ED0C9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DDB0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B850D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850D2"/>
    <w:rPr>
      <w:rFonts w:ascii="Lucida Grande" w:hAnsi="Lucida Grande" w:cs="Lucida Grande"/>
      <w:sz w:val="18"/>
      <w:szCs w:val="18"/>
    </w:rPr>
  </w:style>
  <w:style w:type="character" w:customStyle="1" w:styleId="BodyTextChar">
    <w:name w:val="Body Text Char"/>
    <w:basedOn w:val="DefaultParagraphFont"/>
    <w:link w:val="BodyText"/>
    <w:rsid w:val="008D4A8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B850D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850D2"/>
    <w:rPr>
      <w:rFonts w:ascii="Lucida Grande" w:hAnsi="Lucida Grande" w:cs="Lucida Grande"/>
      <w:sz w:val="18"/>
      <w:szCs w:val="18"/>
    </w:rPr>
  </w:style>
  <w:style w:type="character" w:customStyle="1" w:styleId="BodyTextChar">
    <w:name w:val="Body Text Char"/>
    <w:basedOn w:val="DefaultParagraphFont"/>
    <w:link w:val="BodyText"/>
    <w:rsid w:val="008D4A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4.emf"/><Relationship Id="rId28" Type="http://schemas.openxmlformats.org/officeDocument/2006/relationships/image" Target="media/image15.emf"/><Relationship Id="rId29" Type="http://schemas.openxmlformats.org/officeDocument/2006/relationships/image" Target="media/image2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emf"/><Relationship Id="rId31" Type="http://schemas.openxmlformats.org/officeDocument/2006/relationships/image" Target="media/image16.png"/><Relationship Id="rId32" Type="http://schemas.openxmlformats.org/officeDocument/2006/relationships/image" Target="media/image19.emf"/><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emf"/><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7.emf"/><Relationship Id="rId18" Type="http://schemas.openxmlformats.org/officeDocument/2006/relationships/image" Target="media/image9.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71C1AD-BD8E-4344-81A7-DF8D9324D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13</Pages>
  <Words>2995</Words>
  <Characters>17072</Characters>
  <Application>Microsoft Macintosh Word</Application>
  <DocSecurity>0</DocSecurity>
  <Lines>142</Lines>
  <Paragraphs>40</Paragraphs>
  <ScaleCrop>false</ScaleCrop>
  <Company/>
  <LinksUpToDate>false</LinksUpToDate>
  <CharactersWithSpaces>20027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Robert</dc:creator>
  <cp:lastModifiedBy>Robert</cp:lastModifiedBy>
  <cp:revision>4</cp:revision>
  <cp:lastPrinted>2016-07-01T20:11:00Z</cp:lastPrinted>
  <dcterms:created xsi:type="dcterms:W3CDTF">2016-07-01T17:58:00Z</dcterms:created>
  <dcterms:modified xsi:type="dcterms:W3CDTF">2016-07-03T23:59:00Z</dcterms:modified>
</cp:coreProperties>
</file>